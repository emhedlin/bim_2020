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538E29" w14:textId="77777777" w:rsidR="00DF37B5" w:rsidRPr="0061035F" w:rsidRDefault="00DF37B5" w:rsidP="00DF37B5">
      <w:pPr>
        <w:pStyle w:val="Heading2"/>
      </w:pPr>
      <w:bookmarkStart w:id="0" w:name="_Toc46996148"/>
      <w:r w:rsidRPr="0061035F">
        <w:t>Raptor Effects Monitoring</w:t>
      </w:r>
      <w:bookmarkEnd w:id="0"/>
    </w:p>
    <w:p w14:paraId="79818D76" w14:textId="77777777" w:rsidR="00DF37B5" w:rsidRPr="0061035F" w:rsidRDefault="00DF37B5" w:rsidP="00DF37B5">
      <w:pPr>
        <w:pStyle w:val="BodyText-EDI"/>
      </w:pPr>
      <w:r w:rsidRPr="00687D7D">
        <w:t xml:space="preserve">The </w:t>
      </w:r>
      <w:proofErr w:type="spellStart"/>
      <w:r w:rsidRPr="00687D7D">
        <w:t>Baffinland</w:t>
      </w:r>
      <w:proofErr w:type="spellEnd"/>
      <w:r w:rsidRPr="00687D7D">
        <w:t xml:space="preserve"> FEIS states that a monitoring program for raptors will be used to assess the accuracy of predictions by comparing measurable parameters from within the footprint to those documented at appropriate </w:t>
      </w:r>
      <w:r>
        <w:t>reference</w:t>
      </w:r>
      <w:r w:rsidRPr="00687D7D">
        <w:t xml:space="preserve"> sites</w:t>
      </w:r>
      <w:r>
        <w:t xml:space="preserve"> </w:t>
      </w:r>
      <w:r>
        <w:fldChar w:fldCharType="begin"/>
      </w:r>
      <w:r>
        <w:instrText xml:space="preserve"> ADDIN ZOTERO_ITEM CSL_CITATION {"citationID":"g8zAEESG","properties":{"formattedCitation":"(Baffinland Iron Mines Corporation 2012)","plainCitation":"(Baffinland Iron Mines Corporation 2012)","noteIndex":0},"citationItems":[{"id":6060,"uris":["http://zotero.org/groups/206810/items/PCANGAXR"],"uri":["http://zotero.org/groups/206810/items/PCANGAXR"],"itemData":{"id":6060,"type":"report","page":"200","title":"Mary River Project final environmental impact statement: volume 6 — terrestrial environment","URL":"http://ftp.nirb.ca/02-REVIEWS/COMPLETED%20REVIEWS/08MN053-BAFFINLAND%20MARY%20RIVER/2-REVIEW/08-FINAL%20EIS/FEIS/Vol%2006/","author":[{"literal":"Baffinland Iron Mines Corporation"}],"issued":{"date-parts":[["2012"]]}}}],"schema":"https://github.com/citation-style-language/schema/raw/master/csl-citation.json"} </w:instrText>
      </w:r>
      <w:r>
        <w:fldChar w:fldCharType="separate"/>
      </w:r>
      <w:r w:rsidRPr="007F621A">
        <w:t>(Baffinland Iron Mines Corporation 2012)</w:t>
      </w:r>
      <w:r>
        <w:fldChar w:fldCharType="end"/>
      </w:r>
      <w:r w:rsidRPr="00687D7D">
        <w:t xml:space="preserve">. NIRB Project Condition #74 identifies </w:t>
      </w:r>
      <w:r>
        <w:t>Peregrine Falcon</w:t>
      </w:r>
      <w:r w:rsidRPr="00687D7D">
        <w:t xml:space="preserve"> and </w:t>
      </w:r>
      <w:r>
        <w:t>Gyrfalcon (</w:t>
      </w:r>
      <w:r w:rsidRPr="00AE0153">
        <w:rPr>
          <w:i/>
        </w:rPr>
        <w:t xml:space="preserve">Falco </w:t>
      </w:r>
      <w:proofErr w:type="spellStart"/>
      <w:r w:rsidRPr="00AE0153">
        <w:rPr>
          <w:i/>
        </w:rPr>
        <w:t>rusticolus</w:t>
      </w:r>
      <w:proofErr w:type="spellEnd"/>
      <w:r w:rsidRPr="00EB0D0F">
        <w:rPr>
          <w:iCs/>
        </w:rPr>
        <w:t>)</w:t>
      </w:r>
      <w:r w:rsidRPr="00687D7D">
        <w:t xml:space="preserve"> as key indicators for follow up monitoring of birds</w:t>
      </w:r>
      <w:r>
        <w:t xml:space="preserve"> </w:t>
      </w:r>
      <w:r>
        <w:fldChar w:fldCharType="begin"/>
      </w:r>
      <w:r>
        <w:instrText xml:space="preserve"> ADDIN ZOTERO_ITEM CSL_CITATION {"citationID":"CZDCkeKe","properties":{"formattedCitation":"(Nunavut Impact Review Board 2014)","plainCitation":"(Nunavut Impact Review Board 2014)","noteIndex":0},"citationItems":[{"id":5584,"uris":["http://zotero.org/groups/206810/items/H8JUMKC4"],"uri":["http://zotero.org/groups/206810/items/H8JUMKC4"],"itemData":{"id":5584,"type":"report","page":"82","publisher":"Nunavut Impact Review Board","title":"Project certificate no. 005","author":[{"literal":"Nunavut Impact Review Board"}],"issued":{"date-parts":[["2014",5,28]]}}}],"schema":"https://github.com/citation-style-language/schema/raw/master/csl-citation.json"} </w:instrText>
      </w:r>
      <w:r>
        <w:fldChar w:fldCharType="separate"/>
      </w:r>
      <w:r w:rsidRPr="00B24BE3">
        <w:t>(Nunavut Impact Review Board 2014)</w:t>
      </w:r>
      <w:r>
        <w:fldChar w:fldCharType="end"/>
      </w:r>
      <w:r w:rsidRPr="00687D7D">
        <w:t xml:space="preserve">. Further, during the final hearing, </w:t>
      </w:r>
      <w:proofErr w:type="spellStart"/>
      <w:r w:rsidRPr="00687D7D">
        <w:t>Baffinland</w:t>
      </w:r>
      <w:proofErr w:type="spellEnd"/>
      <w:r w:rsidRPr="00687D7D">
        <w:t xml:space="preserve"> committed to monitoring relevant sections of the project area for </w:t>
      </w:r>
      <w:r>
        <w:t>Peregrine Falcon</w:t>
      </w:r>
      <w:r w:rsidRPr="00687D7D">
        <w:t xml:space="preserve"> nesting activities (Commitment #75)</w:t>
      </w:r>
      <w:r w:rsidRPr="0061035F">
        <w:t>.</w:t>
      </w:r>
    </w:p>
    <w:p w14:paraId="7A1CEE83" w14:textId="45130DA4" w:rsidR="00DF37B5" w:rsidRPr="0061035F" w:rsidRDefault="00DF37B5" w:rsidP="00DF37B5">
      <w:pPr>
        <w:pStyle w:val="Heading3"/>
      </w:pPr>
      <w:bookmarkStart w:id="1" w:name="_Toc504576279"/>
      <w:bookmarkStart w:id="2" w:name="_Toc46996149"/>
      <w:r w:rsidRPr="0061035F">
        <w:t>Background 2011–20</w:t>
      </w:r>
      <w:ins w:id="3" w:author="Erik Hedlin" w:date="2020-10-19T09:09:00Z">
        <w:r w:rsidR="00DB1D94">
          <w:t>20</w:t>
        </w:r>
      </w:ins>
      <w:del w:id="4" w:author="Erik Hedlin" w:date="2020-10-19T09:09:00Z">
        <w:r w:rsidRPr="0061035F" w:rsidDel="00DB1D94">
          <w:delText>1</w:delText>
        </w:r>
        <w:bookmarkEnd w:id="1"/>
        <w:r w:rsidDel="00DB1D94">
          <w:delText>9</w:delText>
        </w:r>
      </w:del>
      <w:bookmarkEnd w:id="2"/>
    </w:p>
    <w:p w14:paraId="42F7012A" w14:textId="083EC326" w:rsidR="00DF37B5" w:rsidRPr="00A23FDD" w:rsidRDefault="00DF37B5" w:rsidP="00DF37B5">
      <w:pPr>
        <w:pStyle w:val="BodyText-EDI"/>
      </w:pPr>
      <w:bookmarkStart w:id="5" w:name="_Toc504576280"/>
      <w:r w:rsidRPr="004408F7">
        <w:t>Arctic Raptors Inc. (</w:t>
      </w:r>
      <w:proofErr w:type="spellStart"/>
      <w:r w:rsidRPr="004408F7">
        <w:t>ARInc</w:t>
      </w:r>
      <w:proofErr w:type="spellEnd"/>
      <w:r w:rsidRPr="004408F7">
        <w:t xml:space="preserve">.) personnel have conducted raptor monitoring as part of the </w:t>
      </w:r>
      <w:proofErr w:type="spellStart"/>
      <w:r w:rsidRPr="004408F7">
        <w:t>Baffinland</w:t>
      </w:r>
      <w:proofErr w:type="spellEnd"/>
      <w:r w:rsidRPr="004408F7">
        <w:t xml:space="preserve"> Iron Mine terrestrial baseline surveys and terrestrial effects monitoring efforts from 2011 through</w:t>
      </w:r>
      <w:r>
        <w:t xml:space="preserve"> </w:t>
      </w:r>
      <w:del w:id="6" w:author="AlastairF" w:date="2020-10-01T12:26:00Z">
        <w:r w:rsidDel="008A1C71">
          <w:delText>2019</w:delText>
        </w:r>
      </w:del>
      <w:ins w:id="7" w:author="AlastairF" w:date="2020-10-01T12:26:00Z">
        <w:r w:rsidR="008A1C71">
          <w:t>2020</w:t>
        </w:r>
      </w:ins>
      <w:r w:rsidRPr="004408F7">
        <w:t xml:space="preserve">. In general, surveys of known nesting sites </w:t>
      </w:r>
      <w:r>
        <w:t>have been</w:t>
      </w:r>
      <w:r w:rsidRPr="004408F7">
        <w:t xml:space="preserve"> conducted by truck </w:t>
      </w:r>
      <w:r>
        <w:t xml:space="preserve">along the Tote Road </w:t>
      </w:r>
      <w:r w:rsidRPr="004408F7">
        <w:t xml:space="preserve">and helicopter from the </w:t>
      </w:r>
      <w:r>
        <w:t>Mine Site</w:t>
      </w:r>
      <w:r w:rsidRPr="004408F7">
        <w:t xml:space="preserve"> to Milne Inlet. Over this period, monitoring objectives have been modified periodically to align with priorities for each phase of the Project (e.g., pre-</w:t>
      </w:r>
      <w:r>
        <w:t>baseline, construction and operations of the</w:t>
      </w:r>
      <w:r w:rsidRPr="004408F7">
        <w:t xml:space="preserve"> Early Revenue Phase).</w:t>
      </w:r>
    </w:p>
    <w:p w14:paraId="18F47F8D" w14:textId="5AD562DE" w:rsidR="00DF37B5" w:rsidRPr="00A23FDD" w:rsidRDefault="00DF37B5" w:rsidP="00DF37B5">
      <w:pPr>
        <w:pStyle w:val="BodyText-EDI"/>
      </w:pPr>
      <w:r>
        <w:t>In</w:t>
      </w:r>
      <w:r w:rsidRPr="00245871">
        <w:t xml:space="preserve"> </w:t>
      </w:r>
      <w:r>
        <w:t xml:space="preserve">2011 surveys were conducted </w:t>
      </w:r>
      <w:del w:id="8" w:author="AlastairF" w:date="2020-10-01T12:27:00Z">
        <w:r w:rsidRPr="00245871" w:rsidDel="008A1C71">
          <w:delText xml:space="preserve">to </w:delText>
        </w:r>
        <w:r w:rsidDel="008A1C71">
          <w:delText>confirm</w:delText>
        </w:r>
      </w:del>
      <w:ins w:id="9" w:author="AlastairF" w:date="2020-10-01T12:27:00Z">
        <w:r w:rsidR="008A1C71">
          <w:t>based on</w:t>
        </w:r>
      </w:ins>
      <w:r>
        <w:t xml:space="preserve"> nesting site</w:t>
      </w:r>
      <w:r w:rsidRPr="00245871">
        <w:t xml:space="preserve"> locations provided</w:t>
      </w:r>
      <w:r w:rsidRPr="00245871" w:rsidDel="00892F2C">
        <w:t xml:space="preserve"> </w:t>
      </w:r>
      <w:r w:rsidRPr="00245871">
        <w:t xml:space="preserve">by </w:t>
      </w:r>
      <w:proofErr w:type="spellStart"/>
      <w:r w:rsidRPr="00245871">
        <w:t>Baffinland</w:t>
      </w:r>
      <w:proofErr w:type="spellEnd"/>
      <w:r w:rsidRPr="00245871">
        <w:t xml:space="preserve"> to substantiate and undertake quality control of monitoring data that had been collected from 2006</w:t>
      </w:r>
      <w:r>
        <w:t xml:space="preserve"> to </w:t>
      </w:r>
      <w:r w:rsidRPr="00245871">
        <w:t xml:space="preserve">2008 in the </w:t>
      </w:r>
      <w:r>
        <w:t xml:space="preserve">RSA </w:t>
      </w:r>
      <w:r w:rsidRPr="00245871">
        <w:t xml:space="preserve">(extending from Milne Inlet in the north to </w:t>
      </w:r>
      <w:proofErr w:type="spellStart"/>
      <w:r w:rsidRPr="00245871">
        <w:t>Steensby</w:t>
      </w:r>
      <w:proofErr w:type="spellEnd"/>
      <w:r w:rsidRPr="00245871">
        <w:t xml:space="preserve"> Inlet in the south). A second goal was to gauge the potential for establishing a dedicated study area to be based at </w:t>
      </w:r>
      <w:proofErr w:type="spellStart"/>
      <w:r w:rsidRPr="00245871">
        <w:t>Steensby</w:t>
      </w:r>
      <w:proofErr w:type="spellEnd"/>
      <w:r w:rsidRPr="00245871">
        <w:t xml:space="preserve"> Inlet that could serve as a replicate for the long-term monitoring program located near Rankin Inlet, Nunavut. </w:t>
      </w:r>
      <w:proofErr w:type="spellStart"/>
      <w:r w:rsidRPr="00245871">
        <w:t>ARInc</w:t>
      </w:r>
      <w:proofErr w:type="spellEnd"/>
      <w:r w:rsidRPr="00245871">
        <w:t xml:space="preserve">. initiated a banding program of breeding adults and nestlings, collected blood samples, searched for nesting locations that had not been previously identified, and conducted small mammal trapping following protocols already in place at Rankin Inlet. </w:t>
      </w:r>
      <w:r>
        <w:t>Surveys were conducted</w:t>
      </w:r>
      <w:r w:rsidRPr="00245871">
        <w:t xml:space="preserve"> in 2012 of all known nesting sites with the same goals that had been identified in 2011. </w:t>
      </w:r>
      <w:r>
        <w:t xml:space="preserve">Surveys conducted in 2013 investigated </w:t>
      </w:r>
      <w:r w:rsidRPr="00245871">
        <w:t xml:space="preserve">nesting habitat selection of </w:t>
      </w:r>
      <w:r>
        <w:t>Peregrine Falcon</w:t>
      </w:r>
      <w:r w:rsidRPr="00245871">
        <w:t xml:space="preserve">s (PEFA) and </w:t>
      </w:r>
      <w:r>
        <w:t>Rough</w:t>
      </w:r>
      <w:r w:rsidRPr="00245871">
        <w:t xml:space="preserve">-legged </w:t>
      </w:r>
      <w:r>
        <w:t>Hawk</w:t>
      </w:r>
      <w:r w:rsidRPr="00245871">
        <w:t xml:space="preserve">s (RLHA). </w:t>
      </w:r>
      <w:r w:rsidRPr="002E00FB">
        <w:rPr>
          <w:noProof/>
        </w:rPr>
        <w:t>Fieldwork</w:t>
      </w:r>
      <w:r w:rsidRPr="00245871">
        <w:t xml:space="preserve"> in 2014 involved ongoing extensive surveys (occupancy and productivity) of known nesting sites </w:t>
      </w:r>
      <w:ins w:id="10" w:author="AlastairF" w:date="2020-10-01T12:28:00Z">
        <w:r w:rsidR="008A1C71">
          <w:t>with</w:t>
        </w:r>
      </w:ins>
      <w:r w:rsidRPr="00245871">
        <w:t>in the RSA and additional coverage of areas not previously surveyed to validate habitat selection models.</w:t>
      </w:r>
    </w:p>
    <w:p w14:paraId="76CE0F26" w14:textId="5944E5F3" w:rsidR="00DF37B5" w:rsidRDefault="00DF37B5" w:rsidP="00DF37B5">
      <w:pPr>
        <w:pStyle w:val="BodyText-EDI"/>
      </w:pPr>
      <w:r w:rsidRPr="004A7FC7">
        <w:rPr>
          <w:rFonts w:eastAsiaTheme="minorHAnsi"/>
          <w:lang w:val="en-CA" w:bidi="ar-SA"/>
        </w:rPr>
        <w:t xml:space="preserve">Prior to the 2015 breeding season, </w:t>
      </w:r>
      <w:proofErr w:type="spellStart"/>
      <w:r>
        <w:rPr>
          <w:rFonts w:eastAsiaTheme="minorHAnsi"/>
          <w:lang w:val="en-CA" w:bidi="ar-SA"/>
        </w:rPr>
        <w:t>AR</w:t>
      </w:r>
      <w:r w:rsidRPr="004A7FC7">
        <w:rPr>
          <w:rFonts w:eastAsiaTheme="minorHAnsi"/>
          <w:lang w:val="en-CA" w:bidi="ar-SA"/>
        </w:rPr>
        <w:t>Inc</w:t>
      </w:r>
      <w:proofErr w:type="spellEnd"/>
      <w:r w:rsidRPr="004A7FC7">
        <w:rPr>
          <w:rFonts w:eastAsiaTheme="minorHAnsi"/>
          <w:lang w:val="en-CA" w:bidi="ar-SA"/>
        </w:rPr>
        <w:t>. was tasked with providing a monitoring program to estimate potential effects of the Project</w:t>
      </w:r>
      <w:r>
        <w:rPr>
          <w:rFonts w:eastAsiaTheme="minorHAnsi"/>
          <w:lang w:val="en-CA" w:bidi="ar-SA"/>
        </w:rPr>
        <w:t xml:space="preserve">. </w:t>
      </w:r>
      <w:r w:rsidRPr="004A7FC7">
        <w:rPr>
          <w:rFonts w:eastAsiaTheme="minorHAnsi"/>
          <w:lang w:val="en-CA" w:bidi="ar-SA"/>
        </w:rPr>
        <w:t>This marked a departure from extensive monitoring of known nesting sites throughout the RSA to monitoring nests within a 10</w:t>
      </w:r>
      <w:r>
        <w:rPr>
          <w:rFonts w:eastAsiaTheme="minorHAnsi"/>
          <w:lang w:val="en-CA" w:bidi="ar-SA"/>
        </w:rPr>
        <w:t> </w:t>
      </w:r>
      <w:r w:rsidRPr="004A7FC7">
        <w:rPr>
          <w:rFonts w:eastAsiaTheme="minorHAnsi"/>
          <w:lang w:val="en-CA" w:bidi="ar-SA"/>
        </w:rPr>
        <w:t xml:space="preserve">km buffer of the PDA, hereafter referred to as the Raptor Monitoring Area (RMA). </w:t>
      </w:r>
      <w:r>
        <w:rPr>
          <w:rFonts w:eastAsiaTheme="minorHAnsi"/>
          <w:lang w:val="en-CA" w:bidi="ar-SA"/>
        </w:rPr>
        <w:t xml:space="preserve">The </w:t>
      </w:r>
      <w:r w:rsidRPr="004A7FC7">
        <w:rPr>
          <w:rFonts w:eastAsiaTheme="minorHAnsi"/>
          <w:lang w:val="en-CA" w:bidi="ar-SA"/>
        </w:rPr>
        <w:t>density of nesting sites was distributed disproportionately</w:t>
      </w:r>
      <w:r>
        <w:rPr>
          <w:rFonts w:eastAsiaTheme="minorHAnsi"/>
          <w:lang w:val="en-CA" w:bidi="ar-SA"/>
        </w:rPr>
        <w:t>,</w:t>
      </w:r>
      <w:r w:rsidRPr="004A7FC7">
        <w:rPr>
          <w:rFonts w:eastAsiaTheme="minorHAnsi"/>
          <w:lang w:val="en-CA" w:bidi="ar-SA"/>
        </w:rPr>
        <w:t xml:space="preserve"> with higher densities located within 3</w:t>
      </w:r>
      <w:r>
        <w:rPr>
          <w:rFonts w:eastAsiaTheme="minorHAnsi"/>
          <w:lang w:val="en-CA" w:bidi="ar-SA"/>
        </w:rPr>
        <w:t> </w:t>
      </w:r>
      <w:r w:rsidRPr="004A7FC7">
        <w:rPr>
          <w:rFonts w:eastAsiaTheme="minorHAnsi"/>
          <w:lang w:val="en-CA" w:bidi="ar-SA"/>
        </w:rPr>
        <w:t>km of anthropogenic disturbance and much lower density beyond 3</w:t>
      </w:r>
      <w:r>
        <w:rPr>
          <w:rFonts w:eastAsiaTheme="minorHAnsi"/>
          <w:lang w:val="en-CA" w:bidi="ar-SA"/>
        </w:rPr>
        <w:t> </w:t>
      </w:r>
      <w:r w:rsidRPr="004A7FC7">
        <w:rPr>
          <w:rFonts w:eastAsiaTheme="minorHAnsi"/>
          <w:lang w:val="en-CA" w:bidi="ar-SA"/>
        </w:rPr>
        <w:t>km of disturbance</w:t>
      </w:r>
      <w:r>
        <w:rPr>
          <w:rFonts w:eastAsiaTheme="minorHAnsi"/>
          <w:lang w:val="en-CA" w:bidi="ar-SA"/>
        </w:rPr>
        <w:t>. Thus,</w:t>
      </w:r>
      <w:r w:rsidRPr="004A7FC7">
        <w:rPr>
          <w:rFonts w:eastAsiaTheme="minorHAnsi"/>
          <w:lang w:val="en-CA" w:bidi="ar-SA"/>
        </w:rPr>
        <w:t xml:space="preserve"> starting in 2015, survey effort shifted from extensive monitoring of known nesting sites throughout the RSA to monitoring of nesting sites</w:t>
      </w:r>
      <w:r>
        <w:rPr>
          <w:rFonts w:eastAsiaTheme="minorHAnsi"/>
          <w:lang w:val="en-CA" w:bidi="ar-SA"/>
        </w:rPr>
        <w:t xml:space="preserve"> </w:t>
      </w:r>
      <w:r w:rsidRPr="004A7FC7">
        <w:rPr>
          <w:rFonts w:eastAsiaTheme="minorHAnsi"/>
          <w:lang w:val="en-CA" w:bidi="ar-SA"/>
        </w:rPr>
        <w:t>only within the RMA as well as searching for previously unknown nesting sites. In 2015, efforts to locate</w:t>
      </w:r>
      <w:r w:rsidRPr="00245871">
        <w:t xml:space="preserve"> previously unknown nest sites focused on those areas further from disturbance to address the limitation associated with small sample size further from disturbance. Survey effort in 2016 similarly focused on monitoring of known nesting sites within the RMA, as well as searching for previously unknown nesting sites, but also placed greater effort on multiple visits to </w:t>
      </w:r>
      <w:r w:rsidRPr="00245871">
        <w:lastRenderedPageBreak/>
        <w:t>address detection error. Fieldwork</w:t>
      </w:r>
      <w:r>
        <w:t>, analysis and reporting</w:t>
      </w:r>
      <w:r w:rsidRPr="00245871">
        <w:t xml:space="preserve"> in </w:t>
      </w:r>
      <w:del w:id="11" w:author="AlastairF" w:date="2020-10-01T12:31:00Z">
        <w:r w:rsidRPr="00245871" w:rsidDel="008A1C71">
          <w:delText>201</w:delText>
        </w:r>
        <w:r w:rsidDel="008A1C71">
          <w:delText>9</w:delText>
        </w:r>
        <w:r w:rsidRPr="00245871" w:rsidDel="008A1C71">
          <w:delText xml:space="preserve"> </w:delText>
        </w:r>
      </w:del>
      <w:ins w:id="12" w:author="AlastairF" w:date="2020-10-01T12:31:00Z">
        <w:r w:rsidR="008A1C71">
          <w:t>2020</w:t>
        </w:r>
        <w:r w:rsidR="008A1C71" w:rsidRPr="00245871">
          <w:t xml:space="preserve"> </w:t>
        </w:r>
      </w:ins>
      <w:r w:rsidRPr="00245871">
        <w:t xml:space="preserve">followed the methodology </w:t>
      </w:r>
      <w:r>
        <w:t xml:space="preserve">adopted in </w:t>
      </w:r>
      <w:r w:rsidRPr="00245871">
        <w:t>2016</w:t>
      </w:r>
      <w:r>
        <w:t xml:space="preserve">; </w:t>
      </w:r>
      <w:r w:rsidRPr="00245871">
        <w:t xml:space="preserve">additional effort was placed on addressing issues raised in previous reports </w:t>
      </w:r>
      <w:r>
        <w:t xml:space="preserve">regarding </w:t>
      </w:r>
      <w:r w:rsidRPr="00245871">
        <w:t xml:space="preserve">terminology, methodology to address the effect of alternative nesting sites on estimates of occupancy and </w:t>
      </w:r>
      <w:r>
        <w:t>reproductive success, and collection of additional data to address the influence of prey and weather on these same indicators</w:t>
      </w:r>
      <w:r w:rsidRPr="00245871">
        <w:t>.</w:t>
      </w:r>
    </w:p>
    <w:p w14:paraId="5A281738" w14:textId="77777777" w:rsidR="00DF37B5" w:rsidRPr="0061035F" w:rsidRDefault="00DF37B5" w:rsidP="00DF37B5">
      <w:pPr>
        <w:pStyle w:val="Heading3"/>
      </w:pPr>
      <w:bookmarkStart w:id="13" w:name="_Toc46996150"/>
      <w:r w:rsidRPr="0061035F">
        <w:t>Terminology</w:t>
      </w:r>
      <w:bookmarkEnd w:id="5"/>
      <w:bookmarkEnd w:id="13"/>
    </w:p>
    <w:p w14:paraId="4F0FA745" w14:textId="77777777" w:rsidR="00DF37B5" w:rsidRPr="00297227" w:rsidRDefault="00DF37B5" w:rsidP="00DF37B5">
      <w:pPr>
        <w:pStyle w:val="BodyText-EDI"/>
      </w:pPr>
      <w:bookmarkStart w:id="14" w:name="_Toc504576281"/>
      <w:r w:rsidRPr="002E00FB">
        <w:rPr>
          <w:noProof/>
        </w:rPr>
        <w:t>T</w:t>
      </w:r>
      <w:r>
        <w:rPr>
          <w:noProof/>
        </w:rPr>
        <w:t>he t</w:t>
      </w:r>
      <w:r w:rsidRPr="002E00FB">
        <w:rPr>
          <w:noProof/>
        </w:rPr>
        <w:t>erminology</w:t>
      </w:r>
      <w:r w:rsidRPr="00A23FDD">
        <w:t xml:space="preserve"> used throughout this </w:t>
      </w:r>
      <w:r w:rsidRPr="00297227">
        <w:t xml:space="preserve">report follows Franke et al. </w:t>
      </w:r>
      <w:r>
        <w:fldChar w:fldCharType="begin"/>
      </w:r>
      <w:r>
        <w:instrText xml:space="preserve"> ADDIN ZOTERO_ITEM CSL_CITATION {"citationID":"Foqamxat","properties":{"formattedCitation":"(Franke et al. 2017)","plainCitation":"(Franke et al. 2017)","dontUpdate":true,"noteIndex":0},"citationItems":[{"id":1817,"uris":["http://zotero.org/groups/206810/items/HJSKGXQB"],"uri":["http://zotero.org/groups/206810/items/HJSKGXQB"],"itemData":{"id":1817,"type":"chapter","container-title":"Applied raptor ecology: essentials from Gyrfalcon research","event-place":"Boise, ID, USA","page":"33-42","publisher":"The Peregrine Fund","publisher-place":"Boise, ID, USA","title":"Terminology","author":[{"family":"Franke","given":"A."},{"family":"Steenhoff","given":"K."},{"family":"McIntyre","given":"C.L."}],"editor":[{"family":"Anderson","given":"D.I."},{"family":"McClure","given":"C.M."},{"family":"Franke","given":"A."}],"issued":{"date-parts":[["2017"]]}}}],"schema":"https://github.com/citation-style-language/schema/raw/master/csl-citation.json"} </w:instrText>
      </w:r>
      <w:r>
        <w:fldChar w:fldCharType="separate"/>
      </w:r>
      <w:r w:rsidRPr="002A368F">
        <w:t>(2017)</w:t>
      </w:r>
      <w:r>
        <w:fldChar w:fldCharType="end"/>
      </w:r>
      <w:r w:rsidRPr="00297227">
        <w:t xml:space="preserve">. The following terms are highlighted </w:t>
      </w:r>
      <w:r>
        <w:t>to clarify terminology used in this report, and/or to distinguish key terms used from similar terms that have distinct meaning</w:t>
      </w:r>
      <w:r w:rsidRPr="00297227">
        <w:t>:</w:t>
      </w:r>
    </w:p>
    <w:p w14:paraId="2690D96F" w14:textId="77777777" w:rsidR="00DF37B5" w:rsidRPr="00BE7F1C" w:rsidRDefault="00DF37B5" w:rsidP="00DF37B5">
      <w:pPr>
        <w:pStyle w:val="BodyText-EDI"/>
        <w:rPr>
          <w:bCs/>
        </w:rPr>
      </w:pPr>
      <w:bookmarkStart w:id="15" w:name="_Toc473023545"/>
      <w:r>
        <w:rPr>
          <w:b/>
          <w:iCs/>
        </w:rPr>
        <w:t>n</w:t>
      </w:r>
      <w:r w:rsidRPr="00BE7F1C">
        <w:rPr>
          <w:b/>
          <w:iCs/>
        </w:rPr>
        <w:t>est</w:t>
      </w:r>
      <w:bookmarkEnd w:id="15"/>
      <w:r w:rsidRPr="008954AC">
        <w:rPr>
          <w:bCs/>
        </w:rPr>
        <w:t xml:space="preserve"> —</w:t>
      </w:r>
      <w:r w:rsidRPr="00BE7F1C">
        <w:rPr>
          <w:b/>
        </w:rPr>
        <w:t xml:space="preserve"> </w:t>
      </w:r>
      <w:r w:rsidRPr="00BE7F1C">
        <w:rPr>
          <w:bCs/>
        </w:rPr>
        <w:t xml:space="preserve">The structure made or the place used by birds for laying their eggs and sheltering their young </w:t>
      </w:r>
      <w:r w:rsidRPr="00BE7F1C">
        <w:rPr>
          <w:bCs/>
        </w:rPr>
        <w:fldChar w:fldCharType="begin"/>
      </w:r>
      <w:r w:rsidRPr="00BE7F1C">
        <w:rPr>
          <w:bCs/>
        </w:rPr>
        <w:instrText xml:space="preserve"> ADDIN EN.CITE &lt;EndNote&gt;&lt;Cite&gt;&lt;Author&gt;Steenhof&lt;/Author&gt;&lt;Year&gt;2007&lt;/Year&gt;&lt;RecNum&gt;9743&lt;/RecNum&gt;&lt;DisplayText&gt;(Steenhof and Newton 2007)&lt;/DisplayText&gt;&lt;record&gt;&lt;rec-number&gt;9743&lt;/rec-number&gt;&lt;foreign-keys&gt;&lt;key app="EN" db-id="ftsrtr2s3vase9eta08ppz9xdatrdvxrr559" timestamp="0"&gt;9743&lt;/key&gt;&lt;/foreign-keys&gt;&lt;ref-type name="Book Section"&gt;5&lt;/ref-type&gt;&lt;contributors&gt;&lt;authors&gt;&lt;author&gt;Steenhof, Karen&lt;/author&gt;&lt;author&gt;Newton, Ian&lt;/author&gt;&lt;/authors&gt;&lt;secondary-authors&gt;&lt;author&gt;Bird, David M.&lt;/author&gt;&lt;author&gt;Bildstein, Keith L.&lt;/author&gt;&lt;/secondary-authors&gt;&lt;/contributors&gt;&lt;titles&gt;&lt;title&gt;Assessing nesting success and productivity&lt;/title&gt;&lt;secondary-title&gt;Raptor research and management techniques.&lt;/secondary-title&gt;&lt;/titles&gt;&lt;pages&gt;181-192&lt;/pages&gt;&lt;dates&gt;&lt;year&gt;2007&lt;/year&gt;&lt;/dates&gt;&lt;pub-location&gt;Blaine, WA U.S.A. &lt;/pub-location&gt;&lt;publisher&gt;Hancock House&lt;/publisher&gt;&lt;isbn&gt;978-0-88839-639-6&lt;/isbn&gt;&lt;accession-num&gt;ZOOREC:ZOOR14412074257&lt;/accession-num&gt;&lt;urls&gt;&lt;related-urls&gt;&lt;url&gt;&amp;lt;Go to ISI&amp;gt;://ZOOREC:ZOOR14412074257&lt;/url&gt;&lt;/related-urls&gt;&lt;/urls&gt;&lt;/record&gt;&lt;/Cite&gt;&lt;/EndNote&gt;</w:instrText>
      </w:r>
      <w:r w:rsidRPr="00BE7F1C">
        <w:rPr>
          <w:bCs/>
        </w:rPr>
        <w:fldChar w:fldCharType="separate"/>
      </w:r>
      <w:r w:rsidRPr="00BE7F1C">
        <w:rPr>
          <w:bCs/>
          <w:noProof/>
        </w:rPr>
        <w:t>(Steenhof and Newton 2007)</w:t>
      </w:r>
      <w:r w:rsidRPr="00BE7F1C">
        <w:rPr>
          <w:bCs/>
        </w:rPr>
        <w:fldChar w:fldCharType="end"/>
      </w:r>
      <w:r w:rsidRPr="00BE7F1C">
        <w:rPr>
          <w:bCs/>
          <w:i/>
        </w:rPr>
        <w:t xml:space="preserve"> </w:t>
      </w:r>
      <w:r w:rsidRPr="00BE7F1C">
        <w:rPr>
          <w:bCs/>
        </w:rPr>
        <w:t xml:space="preserve">regardless of whether eggs are laid in the nest in a given year or in any year </w:t>
      </w:r>
      <w:r w:rsidRPr="00BE7F1C">
        <w:rPr>
          <w:bCs/>
        </w:rPr>
        <w:fldChar w:fldCharType="begin"/>
      </w:r>
      <w:r w:rsidRPr="00BE7F1C">
        <w:rPr>
          <w:bCs/>
        </w:rPr>
        <w:instrText xml:space="preserve"> ADDIN EN.CITE &lt;EndNote&gt;&lt;Cite&gt;&lt;Author&gt;Millsap&lt;/Author&gt;&lt;Year&gt;2015&lt;/Year&gt;&lt;RecNum&gt;9787&lt;/RecNum&gt;&lt;DisplayText&gt;(Millsap et al. 2015, Steenhof et al. 2017)&lt;/DisplayText&gt;&lt;record&gt;&lt;rec-number&gt;9787&lt;/rec-number&gt;&lt;foreign-keys&gt;&lt;key app="EN" db-id="ftsrtr2s3vase9eta08ppz9xdatrdvxrr559" timestamp="0"&gt;9787&lt;/key&gt;&lt;/foreign-keys&gt;&lt;ref-type name="Journal Article"&gt;17&lt;/ref-type&gt;&lt;contributors&gt;&lt;authors&gt;&lt;author&gt;Millsap, B.A.&lt;/author&gt;&lt;author&gt;Grubbb, T.G.&lt;/author&gt;&lt;author&gt;Murphy, R.K.&lt;/author&gt;&lt;author&gt;Swem, T.R.&lt;/author&gt;&lt;author&gt;Watson, J. W.&lt;/author&gt;&lt;/authors&gt;&lt;/contributors&gt;&lt;titles&gt;&lt;title&gt;Conservation significance of alternative nests of golden eagles&lt;/title&gt;&lt;secondary-title&gt;Global Ecology and Conservation&lt;/secondary-title&gt;&lt;/titles&gt;&lt;periodical&gt;&lt;full-title&gt;Global Ecology and Conservation&lt;/full-title&gt;&lt;abbr-1&gt;Glob Ecol Conserv&lt;/abbr-1&gt;&lt;abbr-2&gt;Glob. Ecol. Conserv.&lt;/abbr-2&gt;&lt;/periodical&gt;&lt;pages&gt;234-241&lt;/pages&gt;&lt;number&gt;3&lt;/number&gt;&lt;dates&gt;&lt;year&gt;2015&lt;/year&gt;&lt;/dates&gt;&lt;urls&gt;&lt;/urls&gt;&lt;/record&gt;&lt;/Cite&gt;&lt;Cite&gt;&lt;Author&gt;Steenhof&lt;/Author&gt;&lt;Year&gt;2017&lt;/Year&gt;&lt;RecNum&gt;9992&lt;/RecNum&gt;&lt;record&gt;&lt;rec-number&gt;9992&lt;/rec-number&gt;&lt;foreign-keys&gt;&lt;key app="EN" db-id="sftdt9fs4dz924es5tuxate5w055sv9zt9td"&gt;9992&lt;/key&gt;&lt;/foreign-keys&gt;&lt;ref-type name="Journal Article"&gt;17&lt;/ref-type&gt;&lt;contributors&gt;&lt;authors&gt;&lt;author&gt;Steenhof, K.&lt;/author&gt;&lt;author&gt;Kochert, M.N.&lt;/author&gt;&lt;author&gt;McIntyre, C.L.&lt;/author&gt;&lt;author&gt;Brown, J.L.  &lt;/author&gt;&lt;/authors&gt;&lt;/contributors&gt;&lt;titles&gt;&lt;title&gt;Coming to terms about describing golden eagle reproduction&lt;/title&gt;&lt;secondary-title&gt;Journal of Raptor Research &lt;/secondary-title&gt;&lt;/titles&gt;&lt;pages&gt;in press&lt;/pages&gt;&lt;volume&gt;51&lt;/volume&gt;&lt;dates&gt;&lt;year&gt;2017&lt;/year&gt;&lt;/dates&gt;&lt;urls&gt;&lt;/urls&gt;&lt;/record&gt;&lt;/Cite&gt;&lt;/EndNote&gt;</w:instrText>
      </w:r>
      <w:r w:rsidRPr="00BE7F1C">
        <w:rPr>
          <w:bCs/>
        </w:rPr>
        <w:fldChar w:fldCharType="separate"/>
      </w:r>
      <w:r w:rsidRPr="00BE7F1C">
        <w:rPr>
          <w:bCs/>
          <w:noProof/>
        </w:rPr>
        <w:t>(Millsap et al. 2015, Steenhof et al. 2017)</w:t>
      </w:r>
      <w:r w:rsidRPr="00BE7F1C">
        <w:rPr>
          <w:bCs/>
        </w:rPr>
        <w:fldChar w:fldCharType="end"/>
      </w:r>
      <w:r>
        <w:rPr>
          <w:bCs/>
        </w:rPr>
        <w:t>;</w:t>
      </w:r>
      <w:r w:rsidRPr="00BE7F1C">
        <w:rPr>
          <w:bCs/>
        </w:rPr>
        <w:t xml:space="preserve"> see Scrape for Gyrfalcons.</w:t>
      </w:r>
    </w:p>
    <w:p w14:paraId="1DF24939" w14:textId="77777777" w:rsidR="00DF37B5" w:rsidRDefault="00DF37B5" w:rsidP="00DF37B5">
      <w:pPr>
        <w:pStyle w:val="BodyText-EDI"/>
      </w:pPr>
      <w:r w:rsidRPr="004158DA">
        <w:rPr>
          <w:b/>
        </w:rPr>
        <w:t>nesting site</w:t>
      </w:r>
      <w:r w:rsidRPr="00297227">
        <w:t xml:space="preserve"> — The substrate </w:t>
      </w:r>
      <w:r>
        <w:t>that</w:t>
      </w:r>
      <w:r w:rsidRPr="00297227">
        <w:t xml:space="preserve"> supports the nest or the specific location of the nest on the landscape </w:t>
      </w:r>
      <w:r>
        <w:fldChar w:fldCharType="begin"/>
      </w:r>
      <w:r>
        <w:instrText xml:space="preserve"> ADDIN ZOTERO_ITEM CSL_CITATION {"citationID":"PCw7gtSo","properties":{"formattedCitation":"(Ritchie and Curatolo 1982, Millsap et al. 2015, Steenhof et al. 2017)","plainCitation":"(Ritchie and Curatolo 1982, Millsap et al. 2015, Steenhof et al. 2017)","noteIndex":0},"citationItems":[{"id":3422,"uris":["http://zotero.org/groups/206810/items/4CC5F2AB"],"uri":["http://zotero.org/groups/206810/items/4CC5F2AB"],"itemData":{"id":3422,"type":"article-journal","container-title":"Raptor Research","issue":"4","page":"123–127","title":"Notes on golden eagle productivity and nest site characteristics, Porcupine River, Alaska, 1979–1982","volume":"16","author":[{"family":"Ritchie","given":"R.J."},{"family":"Curatolo","given":"J.A."}],"issued":{"date-parts":[["1982"]]}}},{"id":5589,"uris":["http://zotero.org/groups/206810/items/C33ZCCNT"],"uri":["http://zotero.org/groups/206810/items/C33ZCCNT"],"itemData":{"id":5589,"type":"article-journal","abstract":"Golden eagles (Aquila chrysaetos) are long-lived raptors that maintain nesting territories that may be occupied for a century or longer. Within occupied nesting territories there is one nest in which eagles lay their eggs in a given year (i.e., the used nest), but there are usually other nests (i.e., alternative nests). Conservation plans often protect used nests, but not alternative nests or nesting territories that appear vacant. Our objective is to review literature on golden eagle use of alternative nests and occupancy of nesting territories to determine if alternative nests are biologically significant and warrant greater conservation consideration. Our review shows that: (1) alternative nests or their associated habitat are most often in core areas of golden eagle nesting territories; (2) alternative nests likely will become used in the future; (3) probability of an alternative nest becoming used is greatest where prey availability is high and alternative nest sites are limited; (4) likelihood of annual occupancy or reoccupancy of golden eagle nesting territories is high; and (5) prey availability is the most important determinant of nesting territory occupancy and breeding activity. We recommend alternative nests be treated with the same deference as used nests in land use planning.","container-title":"Global Ecology and Conservation","DOI":"10.1016/j.gecco.2014.11.017","ISSN":"2351-9894","journalAbbreviation":"Global Ecology and Conservation","page":"234-241","source":"ScienceDirect","title":"Conservation significance of alternative nests of golden eagles","volume":"3","author":[{"family":"Millsap","given":"Brian A."},{"family":"Grubb","given":"Teryl G."},{"family":"Murphy","given":"Robert K."},{"family":"Swem","given":"Ted"},{"family":"Watson","given":"James W."}],"issued":{"date-parts":[["2015",1,1]]}}},{"id":5769,"uris":["http://zotero.org/groups/206810/items/GBHPW338"],"uri":["http://zotero.org/groups/206810/items/GBHPW338"],"itemData":{"id":5769,"type":"article-journal","abstract":"Clearly defined terms are essential for reporting and understanding research findings, and inconsistent terminology can complicate efforts to compare findings from different studies. In this article, we reiterate and clarify recommended terms for describing Golden Eagle (Aquila chrysaetos) territory occupancy and reproduction. Several authors have provided recommendations for reporting data on raptor reproduction, but our literature review showed that authors continue to use different, often ambiguous and undefined, terms. The inconsistent use of terminology by researchers has been continued and expanded by lawmakers, regulators, and managers, perpetuating confusion. We recommend that authors clearly define and reference all terminology that they use, and we caution against use of the term “active” to describe a nest or nesting territory, because it is tainted with a history of inconsistent use. We provide a glossary of recommended terms for Golden Eagles and other large, long-lived raptors.","container-title":"Journal of Raptor Research","DOI":"10.3356/JRR-16-46.1","ISSN":"0892-1016","issue":"3","journalAbbreviation":"Journal of Raptor Research","page":"378-390","source":"bioone.org (Atypon)","title":"Coming to terms about describing golden eagle reproduction","volume":"51","author":[{"family":"Steenhof","given":"Karen"},{"family":"Kochert","given":"Michael N."},{"family":"McIntyre","given":"Carol L."},{"family":"Brown","given":"Jessi L."}],"issued":{"date-parts":[["2017",9,1]]}}}],"schema":"https://github.com/citation-style-language/schema/raw/master/csl-citation.json"} </w:instrText>
      </w:r>
      <w:r>
        <w:fldChar w:fldCharType="separate"/>
      </w:r>
      <w:r w:rsidRPr="00312F14">
        <w:t>(Ritchie and Curatolo 1982, Millsap et al. 2015, Steenhof et al. 2017)</w:t>
      </w:r>
      <w:r>
        <w:fldChar w:fldCharType="end"/>
      </w:r>
      <w:r>
        <w:t>.</w:t>
      </w:r>
    </w:p>
    <w:p w14:paraId="72EFD7A3" w14:textId="77777777" w:rsidR="00DF37B5" w:rsidRDefault="00DF37B5" w:rsidP="00DF37B5">
      <w:pPr>
        <w:pStyle w:val="BodyText-EDI"/>
      </w:pPr>
      <w:r w:rsidRPr="004158DA">
        <w:rPr>
          <w:b/>
        </w:rPr>
        <w:t>alternative nesting site</w:t>
      </w:r>
      <w:r w:rsidRPr="00297227">
        <w:t xml:space="preserve"> — One of </w:t>
      </w:r>
      <w:r w:rsidRPr="002E00FB">
        <w:rPr>
          <w:noProof/>
        </w:rPr>
        <w:t>potentially</w:t>
      </w:r>
      <w:r w:rsidRPr="00297227">
        <w:t xml:space="preserve"> several nests within a nesting territory that is not a used nest in the current year </w:t>
      </w:r>
      <w:r>
        <w:fldChar w:fldCharType="begin"/>
      </w:r>
      <w:r>
        <w:instrText xml:space="preserve"> ADDIN ZOTERO_ITEM CSL_CITATION {"citationID":"JznjA360","properties":{"formattedCitation":"(Millsap et al. 2015)","plainCitation":"(Millsap et al. 2015)","noteIndex":0},"citationItems":[{"id":5589,"uris":["http://zotero.org/groups/206810/items/C33ZCCNT"],"uri":["http://zotero.org/groups/206810/items/C33ZCCNT"],"itemData":{"id":5589,"type":"article-journal","abstract":"Golden eagles (Aquila chrysaetos) are long-lived raptors that maintain nesting territories that may be occupied for a century or longer. Within occupied nesting territories there is one nest in which eagles lay their eggs in a given year (i.e., the used nest), but there are usually other nests (i.e., alternative nests). Conservation plans often protect used nests, but not alternative nests or nesting territories that appear vacant. Our objective is to review literature on golden eagle use of alternative nests and occupancy of nesting territories to determine if alternative nests are biologically significant and warrant greater conservation consideration. Our review shows that: (1) alternative nests or their associated habitat are most often in core areas of golden eagle nesting territories; (2) alternative nests likely will become used in the future; (3) probability of an alternative nest becoming used is greatest where prey availability is high and alternative nest sites are limited; (4) likelihood of annual occupancy or reoccupancy of golden eagle nesting territories is high; and (5) prey availability is the most important determinant of nesting territory occupancy and breeding activity. We recommend alternative nests be treated with the same deference as used nests in land use planning.","container-title":"Global Ecology and Conservation","DOI":"10.1016/j.gecco.2014.11.017","ISSN":"2351-9894","journalAbbreviation":"Global Ecology and Conservation","page":"234-241","source":"ScienceDirect","title":"Conservation significance of alternative nests of golden eagles","volume":"3","author":[{"family":"Millsap","given":"Brian A."},{"family":"Grubb","given":"Teryl G."},{"family":"Murphy","given":"Robert K."},{"family":"Swem","given":"Ted"},{"family":"Watson","given":"James W."}],"issued":{"date-parts":[["2015",1,1]]}}}],"schema":"https://github.com/citation-style-language/schema/raw/master/csl-citation.json"} </w:instrText>
      </w:r>
      <w:r>
        <w:fldChar w:fldCharType="separate"/>
      </w:r>
      <w:r w:rsidRPr="005E357E">
        <w:t>(Millsap et al. 2015)</w:t>
      </w:r>
      <w:r>
        <w:fldChar w:fldCharType="end"/>
      </w:r>
      <w:r w:rsidRPr="00297227">
        <w:t>.</w:t>
      </w:r>
    </w:p>
    <w:p w14:paraId="76307070" w14:textId="77777777" w:rsidR="00DF37B5" w:rsidRPr="00297227" w:rsidRDefault="00DF37B5" w:rsidP="00DF37B5">
      <w:pPr>
        <w:pStyle w:val="BodyText-EDI"/>
      </w:pPr>
      <w:r>
        <w:rPr>
          <w:b/>
          <w:bCs/>
        </w:rPr>
        <w:t>f</w:t>
      </w:r>
      <w:r w:rsidRPr="00F52836">
        <w:rPr>
          <w:b/>
          <w:bCs/>
        </w:rPr>
        <w:t>ully surveyed site</w:t>
      </w:r>
      <w:r>
        <w:t xml:space="preserve"> </w:t>
      </w:r>
      <w:r w:rsidRPr="00297227">
        <w:t>—</w:t>
      </w:r>
      <w:r>
        <w:t xml:space="preserve"> A nesting site that receives two or more visits in a single season, where each visit is associated with a different phase in the breeding cycle (pre-laying, incubation, brood rearing), or within phases but visits are separated by sufficient time to be independent observations (e.g., early incubation and late incubation).</w:t>
      </w:r>
    </w:p>
    <w:p w14:paraId="3B566C01" w14:textId="77777777" w:rsidR="00DF37B5" w:rsidRPr="00297227" w:rsidRDefault="00DF37B5" w:rsidP="00DF37B5">
      <w:pPr>
        <w:pStyle w:val="BodyText-EDI"/>
      </w:pPr>
      <w:r w:rsidRPr="004158DA">
        <w:rPr>
          <w:b/>
        </w:rPr>
        <w:t>nesting territory</w:t>
      </w:r>
      <w:r>
        <w:rPr>
          <w:b/>
        </w:rPr>
        <w:t xml:space="preserve"> </w:t>
      </w:r>
      <w:r w:rsidRPr="00297227">
        <w:t>— An area that contains, or historically contained, one or more nests within the home range of a mated pair</w:t>
      </w:r>
      <w:r>
        <w:t>;</w:t>
      </w:r>
      <w:r w:rsidRPr="00297227">
        <w:t xml:space="preserve"> a confined locality where nests are found, usually in successive years, and where no more than one pair is known to have bred at one time </w:t>
      </w:r>
      <w:r>
        <w:fldChar w:fldCharType="begin"/>
      </w:r>
      <w:r>
        <w:instrText xml:space="preserve"> ADDIN ZOTERO_ITEM CSL_CITATION {"citationID":"q0OSbpFI","properties":{"formattedCitation":"(Newton and Marquiss 1984, Steenhoff and Newton 2007)","plainCitation":"(Newton and Marquiss 1984, Steenhoff and Newton 2007)","noteIndex":0},"citationItems":[{"id":5586,"uris":["http://zotero.org/groups/206810/items/VT6BMN6N"],"uri":["http://zotero.org/groups/206810/items/VT6BMN6N"],"itemData":{"id":5586,"type":"article-journal","abstract":"(1) Each year the start of laying among sparrowhawks in south Scotland was spread over a 4-6 week period, between late April and early June. The earliest pairs to lay produced the most young and, on average, the later a pair laid, the fewer the young raised. Seasonal declines were noted in clutch sizes (and hence brood sizes), and in the proportions of nests which were successful, as clutch desertions increased through the season. These trends held in every year of an 11-year study, in all main habitats and in all female age groups. Differences in mean performance between years, habitats and age groups were small compared with the seasonal variation within each of these categories. (2) The seasonal decline in performance ran contrary to the seasonal trend in food supply, which increased during the period that eggs were laid and desertions occurred. (3) It was interpreted in terms of local variations in prey availability and individual variations in hunting success. Those individuals which had access to a good prey supply, or were efficient hunters, were able to produce the earliest and largest clutches, and most often continue with the breeding attempt. Those which had access to a poor prey supply, or were poor hunters, produced later, smaller clutches and often deserted their eggs during incubation. From several lines of evidence, the late layers were short of food despite better supplies in the environment at the date they laid and failed. (4) At all stages, breeding performance was correlated with the body weight of the female, and hence with the food supply to the female, which was provided by the male. The most productive females gained weight earliest in spring, reached a higher weight prior to egg laying, lost less weight during laying, and started incubation at a higher weight than did less productive (later) females. (5) Late fledged nestlings were most likely to be found dead in their first year and early fledged birds were more likely to be recruited to the breeding population. No relationship was found between laying dates of females and their subsequent survival. (6) Repeatability of laying dates was calculated at 0.83 for males and 0.64 for females, but these high values were due largely to individuals using the same territories in successive years. No significant regressions of laying dates of offspring on those of parents were found. It is suggested that all individuals inherit the same trait to lay as early and as large a clutch (up to six) as possible, but that most are compromised in this by other conditions, particularly food supply.","container-title":"Journal of Animal Ecology","DOI":"10.2307/4661","ISSN":"0021-8790","issue":"3","page":"809-829","source":"JSTOR","title":"Seasonal trend in the breeding performance of sparrowhawks","volume":"53","author":[{"family":"Newton","given":"I."},{"family":"Marquiss","given":"M."}],"issued":{"date-parts":[["1984"]]}}},{"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EC4667">
        <w:t>(Newton and Marquiss 1984, Steenhoff and Newton 2007)</w:t>
      </w:r>
      <w:r>
        <w:fldChar w:fldCharType="end"/>
      </w:r>
      <w:r w:rsidRPr="00297227">
        <w:t xml:space="preserve">. Note that a nesting territory may or may not be defended </w:t>
      </w:r>
      <w:r>
        <w:fldChar w:fldCharType="begin"/>
      </w:r>
      <w:r>
        <w:instrText xml:space="preserve"> ADDIN ZOTERO_ITEM CSL_CITATION {"citationID":"YFni4N2N","properties":{"formattedCitation":"(Postupalsky 1974)","plainCitation":"(Postupalsky 1974)","noteIndex":0},"citationItems":[{"id":1671,"uris":["http://zotero.org/groups/206810/items/UKZAW4MM"],"uri":["http://zotero.org/groups/206810/items/UKZAW4MM"],"itemData":{"id":1671,"type":"chapter","collection-number":"2","collection-title":"Raptor Research Report","container-title":"Management of Raptors","event-place":"Vermillion, SD","page":"21-31","publisher":"Raptor Research Foundation, Inc.","publisher-place":"Vermillion, SD","title":"Raptor reproductive success: some problems with methods, criteria, and terminology","author":[{"family":"Postupalsky","given":"S."}],"editor":[{"family":"Hamerstrom","given":"F.N.","suffix":"Jr."},{"family":"Harrell","given":"B.E."},{"family":"Olendorff","given":"R.R."}],"issued":{"date-parts":[["1974"]]}}}],"schema":"https://github.com/citation-style-language/schema/raw/master/csl-citation.json"} </w:instrText>
      </w:r>
      <w:r>
        <w:fldChar w:fldCharType="separate"/>
      </w:r>
      <w:r w:rsidRPr="00B6333F">
        <w:t>(Postupalsky 1974)</w:t>
      </w:r>
      <w:r>
        <w:fldChar w:fldCharType="end"/>
      </w:r>
      <w:r w:rsidRPr="00297227">
        <w:t xml:space="preserve">, and probably does not include all </w:t>
      </w:r>
      <w:r>
        <w:t xml:space="preserve">of </w:t>
      </w:r>
      <w:r w:rsidRPr="00297227">
        <w:t>a pair’s foraging habitat</w:t>
      </w:r>
      <w:r>
        <w:t xml:space="preserve"> </w:t>
      </w:r>
      <w:r>
        <w:fldChar w:fldCharType="begin"/>
      </w:r>
      <w:r>
        <w:instrText xml:space="preserve"> ADDIN ZOTERO_ITEM CSL_CITATION {"citationID":"JG9lCelV","properties":{"formattedCitation":"(Newton and Marquiss 1984, Steenhoff and Newton 2007)","plainCitation":"(Newton and Marquiss 1984, Steenhoff and Newton 2007)","noteIndex":0},"citationItems":[{"id":5586,"uris":["http://zotero.org/groups/206810/items/VT6BMN6N"],"uri":["http://zotero.org/groups/206810/items/VT6BMN6N"],"itemData":{"id":5586,"type":"article-journal","abstract":"(1) Each year the start of laying among sparrowhawks in south Scotland was spread over a 4-6 week period, between late April and early June. The earliest pairs to lay produced the most young and, on average, the later a pair laid, the fewer the young raised. Seasonal declines were noted in clutch sizes (and hence brood sizes), and in the proportions of nests which were successful, as clutch desertions increased through the season. These trends held in every year of an 11-year study, in all main habitats and in all female age groups. Differences in mean performance between years, habitats and age groups were small compared with the seasonal variation within each of these categories. (2) The seasonal decline in performance ran contrary to the seasonal trend in food supply, which increased during the period that eggs were laid and desertions occurred. (3) It was interpreted in terms of local variations in prey availability and individual variations in hunting success. Those individuals which had access to a good prey supply, or were efficient hunters, were able to produce the earliest and largest clutches, and most often continue with the breeding attempt. Those which had access to a poor prey supply, or were poor hunters, produced later, smaller clutches and often deserted their eggs during incubation. From several lines of evidence, the late layers were short of food despite better supplies in the environment at the date they laid and failed. (4) At all stages, breeding performance was correlated with the body weight of the female, and hence with the food supply to the female, which was provided by the male. The most productive females gained weight earliest in spring, reached a higher weight prior to egg laying, lost less weight during laying, and started incubation at a higher weight than did less productive (later) females. (5) Late fledged nestlings were most likely to be found dead in their first year and early fledged birds were more likely to be recruited to the breeding population. No relationship was found between laying dates of females and their subsequent survival. (6) Repeatability of laying dates was calculated at 0.83 for males and 0.64 for females, but these high values were due largely to individuals using the same territories in successive years. No significant regressions of laying dates of offspring on those of parents were found. It is suggested that all individuals inherit the same trait to lay as early and as large a clutch (up to six) as possible, but that most are compromised in this by other conditions, particularly food supply.","container-title":"Journal of Animal Ecology","DOI":"10.2307/4661","ISSN":"0021-8790","issue":"3","page":"809-829","source":"JSTOR","title":"Seasonal trend in the breeding performance of sparrowhawks","volume":"53","author":[{"family":"Newton","given":"I."},{"family":"Marquiss","given":"M."}],"issued":{"date-parts":[["1984"]]}}},{"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EC4667">
        <w:t>(Newton and Marquiss 1984, Steenhoff and Newton 2007)</w:t>
      </w:r>
      <w:r>
        <w:fldChar w:fldCharType="end"/>
      </w:r>
      <w:r w:rsidRPr="00297227">
        <w:t>.</w:t>
      </w:r>
    </w:p>
    <w:p w14:paraId="7D7A2AD1" w14:textId="77777777" w:rsidR="00DF37B5" w:rsidRPr="00297227" w:rsidRDefault="00DF37B5" w:rsidP="00DF37B5">
      <w:pPr>
        <w:pStyle w:val="BodyText-EDI"/>
      </w:pPr>
      <w:r w:rsidRPr="004158DA">
        <w:rPr>
          <w:b/>
        </w:rPr>
        <w:t>occupancy</w:t>
      </w:r>
      <w:r w:rsidRPr="00297227">
        <w:t xml:space="preserve"> — The quotient of the count of occupied nesting territories and the count of known nesting territories that were fully surveyed in each breeding season </w:t>
      </w:r>
      <w:r>
        <w:fldChar w:fldCharType="begin"/>
      </w:r>
      <w:r>
        <w:instrText xml:space="preserve"> ADDIN ZOTERO_ITEM CSL_CITATION {"citationID":"KvdFB5uR","properties":{"formattedCitation":"(Franke et al. 2017)","plainCitation":"(Franke et al. 2017)","noteIndex":0},"citationItems":[{"id":1817,"uris":["http://zotero.org/groups/206810/items/HJSKGXQB"],"uri":["http://zotero.org/groups/206810/items/HJSKGXQB"],"itemData":{"id":1817,"type":"chapter","container-title":"Applied raptor ecology: essentials from Gyrfalcon research","event-place":"Boise, ID, USA","page":"33-42","publisher":"The Peregrine Fund","publisher-place":"Boise, ID, USA","title":"Terminology","author":[{"family":"Franke","given":"A."},{"family":"Steenhoff","given":"K."},{"family":"McIntyre","given":"C.L."}],"editor":[{"family":"Anderson","given":"D.I."},{"family":"McClure","given":"C.M."},{"family":"Franke","given":"A."}],"issued":{"date-parts":[["2017"]]}}}],"schema":"https://github.com/citation-style-language/schema/raw/master/csl-citation.json"} </w:instrText>
      </w:r>
      <w:r>
        <w:fldChar w:fldCharType="separate"/>
      </w:r>
      <w:r w:rsidRPr="00F77E96">
        <w:t>(Franke et al. 2017)</w:t>
      </w:r>
      <w:r>
        <w:fldChar w:fldCharType="end"/>
      </w:r>
      <w:r w:rsidRPr="00297227">
        <w:t>.</w:t>
      </w:r>
    </w:p>
    <w:p w14:paraId="52C98691" w14:textId="77777777" w:rsidR="00DF37B5" w:rsidRPr="00FD20DD" w:rsidRDefault="00DF37B5" w:rsidP="00DF37B5">
      <w:pPr>
        <w:pStyle w:val="BodyText-EDI"/>
        <w:rPr>
          <w:rFonts w:asciiTheme="majorHAnsi" w:eastAsia="Calibri" w:hAnsiTheme="majorHAnsi"/>
          <w:szCs w:val="24"/>
        </w:rPr>
      </w:pPr>
      <w:bookmarkStart w:id="16" w:name="_Toc473023529"/>
      <w:r>
        <w:rPr>
          <w:rFonts w:eastAsia="Calibri"/>
          <w:b/>
          <w:bCs/>
        </w:rPr>
        <w:t>b</w:t>
      </w:r>
      <w:r w:rsidRPr="00FD20DD">
        <w:rPr>
          <w:rFonts w:eastAsia="Calibri"/>
          <w:b/>
          <w:bCs/>
        </w:rPr>
        <w:t xml:space="preserve">rood </w:t>
      </w:r>
      <w:r>
        <w:rPr>
          <w:rFonts w:eastAsia="Calibri"/>
          <w:b/>
          <w:bCs/>
        </w:rPr>
        <w:t>s</w:t>
      </w:r>
      <w:r w:rsidRPr="00FD20DD">
        <w:rPr>
          <w:rFonts w:eastAsia="Calibri"/>
          <w:b/>
          <w:bCs/>
        </w:rPr>
        <w:t>ize</w:t>
      </w:r>
      <w:bookmarkEnd w:id="16"/>
      <w:r>
        <w:rPr>
          <w:rFonts w:eastAsia="Calibri"/>
        </w:rPr>
        <w:t xml:space="preserve"> </w:t>
      </w:r>
      <w:r w:rsidRPr="00FD20DD">
        <w:rPr>
          <w:rFonts w:asciiTheme="majorHAnsi" w:eastAsia="Calibri" w:hAnsiTheme="majorHAnsi"/>
          <w:szCs w:val="24"/>
        </w:rPr>
        <w:t xml:space="preserve">— </w:t>
      </w:r>
      <w:r w:rsidRPr="00FD20DD">
        <w:rPr>
          <w:rFonts w:eastAsia="Calibri"/>
        </w:rPr>
        <w:t>The actual number of young hatched from a single nesting attempt by a pair of birds. For studies in which mortality that occurs between hatching and the first observation of the brood is unknown, it is appropriate to report brood size (i.e., number hatched) only for broods equal to, or less than 10 days of age.</w:t>
      </w:r>
      <w:r>
        <w:rPr>
          <w:rFonts w:eastAsia="Calibri"/>
        </w:rPr>
        <w:t xml:space="preserve"> </w:t>
      </w:r>
      <w:r w:rsidRPr="00FD20DD">
        <w:rPr>
          <w:rFonts w:eastAsia="Calibri"/>
        </w:rPr>
        <w:t>For broods older than 10 days of age, see Brood Size ≥10 days.</w:t>
      </w:r>
      <w:r>
        <w:rPr>
          <w:rFonts w:eastAsia="Calibri"/>
        </w:rPr>
        <w:t xml:space="preserve"> </w:t>
      </w:r>
      <w:r w:rsidRPr="00FD20DD">
        <w:rPr>
          <w:rFonts w:eastAsia="Calibri"/>
        </w:rPr>
        <w:t>Report mean and standard error, or standard deviation.</w:t>
      </w:r>
    </w:p>
    <w:p w14:paraId="183C3F39" w14:textId="77777777" w:rsidR="00DF37B5" w:rsidRPr="00FD20DD" w:rsidRDefault="00DF37B5" w:rsidP="00DF37B5">
      <w:pPr>
        <w:pStyle w:val="BodyText-EDI"/>
        <w:rPr>
          <w:rFonts w:eastAsia="Calibri"/>
        </w:rPr>
      </w:pPr>
      <w:bookmarkStart w:id="17" w:name="_Hlk27132039"/>
      <w:r>
        <w:rPr>
          <w:rFonts w:eastAsia="Calibri"/>
          <w:b/>
          <w:bCs/>
        </w:rPr>
        <w:t>b</w:t>
      </w:r>
      <w:r w:rsidRPr="00FD20DD">
        <w:rPr>
          <w:rFonts w:eastAsia="Calibri"/>
          <w:b/>
          <w:bCs/>
        </w:rPr>
        <w:t xml:space="preserve">rood </w:t>
      </w:r>
      <w:r>
        <w:rPr>
          <w:rFonts w:eastAsia="Calibri"/>
          <w:b/>
          <w:bCs/>
        </w:rPr>
        <w:t>s</w:t>
      </w:r>
      <w:r w:rsidRPr="00FD20DD">
        <w:rPr>
          <w:rFonts w:eastAsia="Calibri"/>
          <w:b/>
          <w:bCs/>
        </w:rPr>
        <w:t>ize ≥ 10 days</w:t>
      </w:r>
      <w:bookmarkEnd w:id="17"/>
      <w:r>
        <w:rPr>
          <w:rFonts w:eastAsia="Calibri"/>
        </w:rPr>
        <w:t xml:space="preserve"> </w:t>
      </w:r>
      <w:r w:rsidRPr="00FD20DD">
        <w:rPr>
          <w:rFonts w:asciiTheme="majorHAnsi" w:eastAsia="Calibri" w:hAnsiTheme="majorHAnsi"/>
          <w:kern w:val="24"/>
          <w:szCs w:val="24"/>
        </w:rPr>
        <w:t xml:space="preserve">— </w:t>
      </w:r>
      <w:bookmarkStart w:id="18" w:name="_Hlk27131919"/>
      <w:bookmarkStart w:id="19" w:name="_Hlk27647999"/>
      <w:r w:rsidRPr="00FD20DD">
        <w:rPr>
          <w:rFonts w:eastAsia="Calibri"/>
        </w:rPr>
        <w:t xml:space="preserve">The number of young hatched from a single nesting attempt by a pair of birds. For studies in which mortality that occurs between hatching and the first observation of the brood is </w:t>
      </w:r>
      <w:r w:rsidRPr="00FD20DD">
        <w:rPr>
          <w:rFonts w:eastAsia="Calibri"/>
        </w:rPr>
        <w:lastRenderedPageBreak/>
        <w:t xml:space="preserve">unknown, and nestlings are equal to, or greater than 10 days of age, but less than Minimum Acceptable Age </w:t>
      </w:r>
      <w:r>
        <w:rPr>
          <w:rFonts w:eastAsia="Calibri"/>
        </w:rPr>
        <w:t xml:space="preserve">MAA) </w:t>
      </w:r>
      <w:r w:rsidRPr="00FD20DD">
        <w:rPr>
          <w:rFonts w:eastAsia="Calibri"/>
        </w:rPr>
        <w:t xml:space="preserve">for </w:t>
      </w:r>
      <w:r>
        <w:rPr>
          <w:rFonts w:eastAsia="Calibri"/>
        </w:rPr>
        <w:t>a</w:t>
      </w:r>
      <w:r w:rsidRPr="00FD20DD">
        <w:rPr>
          <w:rFonts w:eastAsia="Calibri"/>
        </w:rPr>
        <w:t xml:space="preserve">ssessing </w:t>
      </w:r>
      <w:r>
        <w:rPr>
          <w:rFonts w:eastAsia="Calibri"/>
        </w:rPr>
        <w:t>s</w:t>
      </w:r>
      <w:r w:rsidRPr="00FD20DD">
        <w:rPr>
          <w:rFonts w:eastAsia="Calibri"/>
        </w:rPr>
        <w:t>uccess</w:t>
      </w:r>
      <w:bookmarkEnd w:id="18"/>
      <w:r w:rsidRPr="00FD20DD">
        <w:rPr>
          <w:rFonts w:eastAsia="Calibri"/>
        </w:rPr>
        <w:t>. Report mean and standard error, or standard deviation.</w:t>
      </w:r>
      <w:bookmarkEnd w:id="19"/>
      <w:r>
        <w:rPr>
          <w:rFonts w:eastAsia="Calibri"/>
        </w:rPr>
        <w:t xml:space="preserve"> </w:t>
      </w:r>
      <w:bookmarkStart w:id="20" w:name="_Toc473023530"/>
    </w:p>
    <w:bookmarkEnd w:id="20"/>
    <w:p w14:paraId="5A521950" w14:textId="77777777" w:rsidR="00DF37B5" w:rsidRDefault="00DF37B5" w:rsidP="00DF37B5">
      <w:pPr>
        <w:pStyle w:val="BodyText-EDI"/>
      </w:pPr>
      <w:r w:rsidRPr="004158DA">
        <w:rPr>
          <w:b/>
        </w:rPr>
        <w:t xml:space="preserve">minimum acceptable age </w:t>
      </w:r>
      <w:r>
        <w:rPr>
          <w:b/>
        </w:rPr>
        <w:t>(MAA)</w:t>
      </w:r>
      <w:r w:rsidRPr="00C5072D">
        <w:rPr>
          <w:bCs/>
        </w:rPr>
        <w:t xml:space="preserve"> for assessing success</w:t>
      </w:r>
      <w:r w:rsidRPr="00297227">
        <w:t xml:space="preserve"> — A standard nestling age at which a nest can be considered successful. An age when young are well grown but not old enough to fly and after which mortality is minimal until actual fledging. Typically 80% of the age that young of a species normally leave the nest of their own volition for many species, but lower (65–75%) for species in which age at fledging varies considerably or for species that are more likely to leave the nest prematurely when checked </w:t>
      </w:r>
      <w:r>
        <w:fldChar w:fldCharType="begin"/>
      </w:r>
      <w:r>
        <w:instrText xml:space="preserve"> ADDIN ZOTERO_ITEM CSL_CITATION {"citationID":"t3L7P5qs","properties":{"formattedCitation":"(Steenhoff and Newton 2007)","plainCitation":"(Steenhoff and Newton 2007)","noteIndex":0},"citationItems":[{"id":1670,"uris":["http://zotero.org/groups/206810/items/E3CFQ9DJ"],"uri":["http://zotero.org/groups/206810/items/E3CFQ9DJ"],"itemData":{"id":1670,"type":"chapter","container-title":"Raptor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AA492E">
        <w:t>(Steenhoff and Newton 2007)</w:t>
      </w:r>
      <w:r>
        <w:fldChar w:fldCharType="end"/>
      </w:r>
      <w:r>
        <w:t>.</w:t>
      </w:r>
    </w:p>
    <w:p w14:paraId="1AA20754" w14:textId="77777777" w:rsidR="00DF37B5" w:rsidRPr="00F52836" w:rsidRDefault="00DF37B5" w:rsidP="00DF37B5">
      <w:pPr>
        <w:pStyle w:val="BodyText-EDI"/>
      </w:pPr>
      <w:r>
        <w:rPr>
          <w:b/>
          <w:bCs/>
          <w:lang w:val="en-CA"/>
        </w:rPr>
        <w:t xml:space="preserve">daily survival rate (DSR) </w:t>
      </w:r>
      <w:r w:rsidRPr="00F52836">
        <w:rPr>
          <w:lang w:val="en-CA"/>
        </w:rPr>
        <w:t>— The</w:t>
      </w:r>
      <w:r w:rsidRPr="00F52836">
        <w:t xml:space="preserve"> probability that at least one young or egg in a nest will survive a single day</w:t>
      </w:r>
      <w:r>
        <w:t xml:space="preserve"> </w:t>
      </w:r>
      <w:r>
        <w:fldChar w:fldCharType="begin"/>
      </w:r>
      <w:r>
        <w:instrText xml:space="preserve"> ADDIN ZOTERO_ITEM CSL_CITATION {"citationID":"8j06Mf2v","properties":{"formattedCitation":"(Dinsmore et al. 2002, Steenhoff and Newton 2007)","plainCitation":"(Dinsmore et al. 2002, Steenhoff and Newton 2007)","noteIndex":0},"citationItems":[{"id":13021,"uris":["http://zotero.org/groups/206810/items/Q8W5M73B"],"uri":["http://zotero.org/groups/206810/items/Q8W5M73B"],"itemData":{"id":13021,"type":"article-journal","abstract":"Estimation of avian nest survival has traditionally involved simple measures of apparent nest survival or Mayfield constant-nest-survival models. However, these methods do not allow researchers to build models that rigorously assess the importance of a wide range of biological factors that affect nest survival. Models that incorporate greater detail, such as temporal variation in nest survival and covariates representative of individual nests represent a substantial improvement over traditional estimation methods. In an attempt to improve nest survival estimation procedures, we introduce the nest survival model now available in the program MARK and demonstrate its use on a nesting study of Mountain Plovers (Charadrius montanus Townsend) in Montana, USA. We modeled the daily survival of Mountain Plover nests as a function of the sex of the incubating adult, nest age, year, linear and quadratic time trends, and two weather covariates (maximum daily temperature and daily precipitation) during a six-year study (1995–2000). We found no evidence for yearly differences or an effect of maximum daily temperature on the daily nest survival of Mountain Plovers. Survival rates of nests tended by female and male plovers differed (female rate = 0.33; male rate = 0.49). The estimate of the additive effect for males on nest survival rate was 0.37 (95% confidence limits were 0.03, 0.71) on a logit scale. Daily survival rates of nests increased with nest age; the estimate of daily nest-age change in survival in the best model was 0.06 (95% confidence limits were 0.04, 0.09) on a logit scale. Daily precipitation decreased the probability that the nest would survive to the next day; the estimate of the additive effect of daily precipitation on the nest survival rate was −1.08 (95% confidence limits were −2.12, −0.13) on a logit scale. Our approach to modeling daily nest-survival rates allowed several biological factors of interest to be easily included in nest survival models and allowed us to generate more biologically meaningful estimates of nest survival.","container-title":"Ecology","DOI":"10.1890/0012-9658(2002)083[3476:ATFMAN]2.0.CO;2","ISSN":"1939-9170","issue":"12","language":"en","page":"3476-3488","source":"Wiley Online Library","title":"Advanced Techniques for Modeling Avian Nest Survival","volume":"83","author":[{"family":"Dinsmore","given":"Stephen J."},{"family":"White","given":"Gary C."},{"family":"Knopf","given":"Fritz L."}],"issued":{"date-parts":[["2002"]]}}},{"id":1670,"uris":["http://zotero.org/groups/206810/items/E3CFQ9DJ"],"uri":["http://zotero.org/groups/206810/items/E3CFQ9DJ"],"itemData":{"id":1670,"type":"chapter","container-title":"Raptor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0D6187">
        <w:t>(Dinsmore et al. 2002, Steenhoff and Newton 2007)</w:t>
      </w:r>
      <w:r>
        <w:fldChar w:fldCharType="end"/>
      </w:r>
      <w:r>
        <w:t>.</w:t>
      </w:r>
    </w:p>
    <w:p w14:paraId="54FFDF41" w14:textId="77777777" w:rsidR="00DF37B5" w:rsidRDefault="00DF37B5" w:rsidP="00DF37B5">
      <w:pPr>
        <w:pStyle w:val="BodyText-EDI"/>
      </w:pPr>
      <w:r w:rsidRPr="00D27477">
        <w:rPr>
          <w:b/>
          <w:bCs/>
        </w:rPr>
        <w:t>nest survival</w:t>
      </w:r>
      <w:r w:rsidRPr="00D27477">
        <w:t xml:space="preserve"> — The probability that a nesting attempt survives over the complete nesting period.</w:t>
      </w:r>
      <w:r>
        <w:t xml:space="preserve"> </w:t>
      </w:r>
      <w:r w:rsidRPr="00D27477">
        <w:t xml:space="preserve">When </w:t>
      </w:r>
      <w:r>
        <w:t xml:space="preserve">DSR </w:t>
      </w:r>
      <w:r>
        <w:fldChar w:fldCharType="begin"/>
      </w:r>
      <w:r>
        <w:instrText xml:space="preserve"> ADDIN ZOTERO_ITEM CSL_CITATION {"citationID":"qDdJ0Epy","properties":{"formattedCitation":"(Dinsmore et al. 2002)","plainCitation":"(Dinsmore et al. 2002)","noteIndex":0},"citationItems":[{"id":13021,"uris":["http://zotero.org/groups/206810/items/Q8W5M73B"],"uri":["http://zotero.org/groups/206810/items/Q8W5M73B"],"itemData":{"id":13021,"type":"article-journal","abstract":"Estimation of avian nest survival has traditionally involved simple measures of apparent nest survival or Mayfield constant-nest-survival models. However, these methods do not allow researchers to build models that rigorously assess the importance of a wide range of biological factors that affect nest survival. Models that incorporate greater detail, such as temporal variation in nest survival and covariates representative of individual nests represent a substantial improvement over traditional estimation methods. In an attempt to improve nest survival estimation procedures, we introduce the nest survival model now available in the program MARK and demonstrate its use on a nesting study of Mountain Plovers (Charadrius montanus Townsend) in Montana, USA. We modeled the daily survival of Mountain Plover nests as a function of the sex of the incubating adult, nest age, year, linear and quadratic time trends, and two weather covariates (maximum daily temperature and daily precipitation) during a six-year study (1995–2000). We found no evidence for yearly differences or an effect of maximum daily temperature on the daily nest survival of Mountain Plovers. Survival rates of nests tended by female and male plovers differed (female rate = 0.33; male rate = 0.49). The estimate of the additive effect for males on nest survival rate was 0.37 (95% confidence limits were 0.03, 0.71) on a logit scale. Daily survival rates of nests increased with nest age; the estimate of daily nest-age change in survival in the best model was 0.06 (95% confidence limits were 0.04, 0.09) on a logit scale. Daily precipitation decreased the probability that the nest would survive to the next day; the estimate of the additive effect of daily precipitation on the nest survival rate was −1.08 (95% confidence limits were −2.12, −0.13) on a logit scale. Our approach to modeling daily nest-survival rates allowed several biological factors of interest to be easily included in nest survival models and allowed us to generate more biologically meaningful estimates of nest survival.","container-title":"Ecology","DOI":"10.1890/0012-9658(2002)083[3476:ATFMAN]2.0.CO;2","ISSN":"1939-9170","issue":"12","language":"en","page":"3476-3488","source":"Wiley Online Library","title":"Advanced Techniques for Modeling Avian Nest Survival","volume":"83","author":[{"family":"Dinsmore","given":"Stephen J."},{"family":"White","given":"Gary C."},{"family":"Knopf","given":"Fritz L."}],"issued":{"date-parts":[["2002"]]}}}],"schema":"https://github.com/citation-style-language/schema/raw/master/csl-citation.json"} </w:instrText>
      </w:r>
      <w:r>
        <w:fldChar w:fldCharType="separate"/>
      </w:r>
      <w:r w:rsidRPr="000671FF">
        <w:t>(Dinsmore et al. 2002)</w:t>
      </w:r>
      <w:r>
        <w:fldChar w:fldCharType="end"/>
      </w:r>
      <w:r>
        <w:t xml:space="preserve"> </w:t>
      </w:r>
      <w:r w:rsidRPr="00D27477">
        <w:t>is assumed to be constant over time and E is the nesting period (usually expressed in days), nest survival is DSR^E; otherwise nest survival is the product of each estimated DSR. For raptors</w:t>
      </w:r>
      <w:r>
        <w:t>,</w:t>
      </w:r>
      <w:r w:rsidRPr="00D27477">
        <w:t xml:space="preserve"> nest survival is the equivalent of nesting success for egg-laying pairs </w:t>
      </w:r>
      <w:r>
        <w:fldChar w:fldCharType="begin"/>
      </w:r>
      <w:r>
        <w:instrText xml:space="preserve"> ADDIN ZOTERO_ITEM CSL_CITATION {"citationID":"st1edhJ1","properties":{"formattedCitation":"(Steenhof et al. 2017)","plainCitation":"(Steenhof et al. 2017)","noteIndex":0},"citationItems":[{"id":5769,"uris":["http://zotero.org/groups/206810/items/GBHPW338"],"uri":["http://zotero.org/groups/206810/items/GBHPW338"],"itemData":{"id":5769,"type":"article-journal","abstract":"Clearly defined terms are essential for reporting and understanding research findings, and inconsistent terminology can complicate efforts to compare findings from different studies. In this article, we reiterate and clarify recommended terms for describing Golden Eagle (Aquila chrysaetos) territory occupancy and reproduction. Several authors have provided recommendations for reporting data on raptor reproduction, but our literature review showed that authors continue to use different, often ambiguous and undefined, terms. The inconsistent use of terminology by researchers has been continued and expanded by lawmakers, regulators, and managers, perpetuating confusion. We recommend that authors clearly define and reference all terminology that they use, and we caution against use of the term “active” to describe a nest or nesting territory, because it is tainted with a history of inconsistent use. We provide a glossary of recommended terms for Golden Eagles and other large, long-lived raptors.","container-title":"Journal of Raptor Research","DOI":"10.3356/JRR-16-46.1","ISSN":"0892-1016","issue":"3","journalAbbreviation":"Journal of Raptor Research","page":"378-390","source":"bioone.org (Atypon)","title":"Coming to terms about describing golden eagle reproduction","volume":"51","author":[{"family":"Steenhof","given":"Karen"},{"family":"Kochert","given":"Michael N."},{"family":"McIntyre","given":"Carol L."},{"family":"Brown","given":"Jessi L."}],"issued":{"date-parts":[["2017",9,1]]}}}],"schema":"https://github.com/citation-style-language/schema/raw/master/csl-citation.json"} </w:instrText>
      </w:r>
      <w:r>
        <w:fldChar w:fldCharType="separate"/>
      </w:r>
      <w:r w:rsidRPr="003D6FF2">
        <w:t>(Steenhof et al. 2017)</w:t>
      </w:r>
      <w:r>
        <w:fldChar w:fldCharType="end"/>
      </w:r>
      <w:r>
        <w:t>.</w:t>
      </w:r>
    </w:p>
    <w:p w14:paraId="7724B439" w14:textId="77777777" w:rsidR="00DF37B5" w:rsidRDefault="00DF37B5" w:rsidP="00DF37B5">
      <w:pPr>
        <w:pStyle w:val="BodyText-EDI"/>
      </w:pPr>
      <w:r>
        <w:rPr>
          <w:b/>
        </w:rPr>
        <w:t>p</w:t>
      </w:r>
      <w:r w:rsidRPr="004158DA">
        <w:rPr>
          <w:b/>
        </w:rPr>
        <w:t>roductivity</w:t>
      </w:r>
      <w:r>
        <w:t xml:space="preserve"> </w:t>
      </w:r>
      <w:r w:rsidRPr="00297227">
        <w:t xml:space="preserve">— The number of young that reach the minimum acceptable age for assessing success; usually reported as the number of young produced per territorial pair or per occupied territory in a particular year </w:t>
      </w:r>
      <w:r>
        <w:fldChar w:fldCharType="begin"/>
      </w:r>
      <w:r>
        <w:instrText xml:space="preserve"> ADDIN ZOTERO_ITEM CSL_CITATION {"citationID":"RL5Z2Gqx","properties":{"formattedCitation":"(Steenhoff and Newton 2007, Steenhof et al. 2017)","plainCitation":"(Steenhoff and Newton 2007, Steenhof et al. 2017)","noteIndex":0},"citationItems":[{"id":1670,"uris":["http://zotero.org/groups/206810/items/E3CFQ9DJ"],"uri":["http://zotero.org/groups/206810/items/E3CFQ9DJ"],"itemData":{"id":1670,"type":"chapter","container-title":"Raptor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L."}],"issued":{"date-parts":[["2007"]]}}},{"id":5769,"uris":["http://zotero.org/groups/206810/items/GBHPW338"],"uri":["http://zotero.org/groups/206810/items/GBHPW338"],"itemData":{"id":5769,"type":"article-journal","abstract":"Clearly defined terms are essential for reporting and understanding research findings, and inconsistent terminology can complicate efforts to compare findings from different studies. In this article, we reiterate and clarify recommended terms for describing Golden Eagle (Aquila chrysaetos) territory occupancy and reproduction. Several authors have provided recommendations for reporting data on raptor reproduction, but our literature review showed that authors continue to use different, often ambiguous and undefined, terms. The inconsistent use of terminology by researchers has been continued and expanded by lawmakers, regulators, and managers, perpetuating confusion. We recommend that authors clearly define and reference all terminology that they use, and we caution against use of the term “active” to describe a nest or nesting territory, because it is tainted with a history of inconsistent use. We provide a glossary of recommended terms for Golden Eagles and other large, long-lived raptors.","container-title":"Journal of Raptor Research","DOI":"10.3356/JRR-16-46.1","ISSN":"0892-1016","issue":"3","journalAbbreviation":"Journal of Raptor Research","page":"378-390","source":"bioone.org (Atypon)","title":"Coming to terms about describing golden eagle reproduction","volume":"51","author":[{"family":"Steenhof","given":"Karen"},{"family":"Kochert","given":"Michael N."},{"family":"McIntyre","given":"Carol L."},{"family":"Brown","given":"Jessi L."}],"issued":{"date-parts":[["2017",9,1]]}}}],"schema":"https://github.com/citation-style-language/schema/raw/master/csl-citation.json"} </w:instrText>
      </w:r>
      <w:r>
        <w:fldChar w:fldCharType="separate"/>
      </w:r>
      <w:r w:rsidRPr="00711A58">
        <w:t>(Steenhoff and Newton 2007, Steenhof et al. 2017)</w:t>
      </w:r>
      <w:r>
        <w:fldChar w:fldCharType="end"/>
      </w:r>
      <w:r>
        <w:t xml:space="preserve">. </w:t>
      </w:r>
    </w:p>
    <w:p w14:paraId="5622F953" w14:textId="77777777" w:rsidR="00DF37B5" w:rsidRDefault="00DF37B5" w:rsidP="00DF37B5">
      <w:pPr>
        <w:pStyle w:val="BodyText-EDI"/>
      </w:pPr>
      <w:r w:rsidRPr="000A605A">
        <w:rPr>
          <w:b/>
          <w:bCs/>
        </w:rPr>
        <w:t>total production</w:t>
      </w:r>
      <w:r>
        <w:t xml:space="preserve"> </w:t>
      </w:r>
      <w:r w:rsidRPr="00297227">
        <w:t>—</w:t>
      </w:r>
      <w:r>
        <w:t xml:space="preserve"> The total number of young detected. </w:t>
      </w:r>
    </w:p>
    <w:p w14:paraId="16C3C07E" w14:textId="77777777" w:rsidR="00DF37B5" w:rsidRPr="0061035F" w:rsidRDefault="00DF37B5" w:rsidP="00DF37B5">
      <w:pPr>
        <w:pStyle w:val="Heading3"/>
      </w:pPr>
      <w:bookmarkStart w:id="21" w:name="_Toc46996151"/>
      <w:r w:rsidRPr="0061035F">
        <w:t>Breeding Phenology</w:t>
      </w:r>
      <w:bookmarkEnd w:id="14"/>
      <w:bookmarkEnd w:id="21"/>
    </w:p>
    <w:p w14:paraId="6EBC655B" w14:textId="77777777" w:rsidR="00DF37B5" w:rsidRPr="00E0328B" w:rsidRDefault="00DF37B5" w:rsidP="00DF37B5">
      <w:pPr>
        <w:pStyle w:val="BodyText-EDI"/>
        <w:rPr>
          <w:highlight w:val="yellow"/>
        </w:rPr>
      </w:pPr>
      <w:bookmarkStart w:id="22" w:name="_Toc504576282"/>
      <w:r>
        <w:t>Br</w:t>
      </w:r>
      <w:r w:rsidRPr="00A23FDD">
        <w:t xml:space="preserve">eeding phenology is an important determinant of </w:t>
      </w:r>
      <w:r>
        <w:t xml:space="preserve">the </w:t>
      </w:r>
      <w:r w:rsidRPr="002E00FB">
        <w:rPr>
          <w:noProof/>
        </w:rPr>
        <w:t>timing</w:t>
      </w:r>
      <w:r w:rsidRPr="00A23FDD">
        <w:t xml:space="preserve"> of occupancy and productivity surveys. In Nunavut, the earliest documented arrival for </w:t>
      </w:r>
      <w:r>
        <w:t>Peregrine Falcon</w:t>
      </w:r>
      <w:r w:rsidRPr="00A23FDD">
        <w:t xml:space="preserve">s is May 10 at a known breeding site near Rankin Inlet. Although </w:t>
      </w:r>
      <w:r>
        <w:t xml:space="preserve">timing of </w:t>
      </w:r>
      <w:r w:rsidRPr="00A23FDD">
        <w:t xml:space="preserve">arrival </w:t>
      </w:r>
      <w:r>
        <w:t>on territory</w:t>
      </w:r>
      <w:r w:rsidRPr="00A23FDD">
        <w:t xml:space="preserve"> varies with spring conditions, most sites are occupied during the third week of May. Median laying date in Rankin Inlet (June 9 ± 4.0 days) was earlier than </w:t>
      </w:r>
      <w:proofErr w:type="spellStart"/>
      <w:r w:rsidRPr="00A23FDD">
        <w:t>Igloolik</w:t>
      </w:r>
      <w:proofErr w:type="spellEnd"/>
      <w:r w:rsidRPr="00A23FDD">
        <w:t xml:space="preserve"> (June 15 ± 3.6 days; Chi²</w:t>
      </w:r>
      <w:r>
        <w:t> </w:t>
      </w:r>
      <w:r w:rsidRPr="00A23FDD">
        <w:t xml:space="preserve">= 31.56, p &lt;0.001) and north Baffin Island (June 16 ± 3.5 days; Chi² = 35.56, p &lt;0.001) with no difference observed between </w:t>
      </w:r>
      <w:proofErr w:type="spellStart"/>
      <w:r w:rsidRPr="00A23FDD">
        <w:t>Igloolik</w:t>
      </w:r>
      <w:proofErr w:type="spellEnd"/>
      <w:r w:rsidRPr="00A23FDD">
        <w:t xml:space="preserve"> and</w:t>
      </w:r>
      <w:r>
        <w:t xml:space="preserve"> north</w:t>
      </w:r>
      <w:r w:rsidRPr="00A23FDD">
        <w:t xml:space="preserve"> Baffin</w:t>
      </w:r>
      <w:r>
        <w:t xml:space="preserve"> Island</w:t>
      </w:r>
      <w:r w:rsidRPr="00A23FDD">
        <w:t xml:space="preserve"> (Chi² = 0.77, p = 0.38)</w:t>
      </w:r>
      <w:r>
        <w:t xml:space="preserve"> </w:t>
      </w:r>
      <w:r>
        <w:fldChar w:fldCharType="begin"/>
      </w:r>
      <w:r>
        <w:instrText xml:space="preserve"> ADDIN ZOTERO_ITEM CSL_CITATION {"citationID":"KuImtWIo","properties":{"formattedCitation":"(Jaffr\\uc0\\u233{} et al. 2015)","plainCitation":"(Jaffré et al. 2015)","noteIndex":0},"citationItems":[{"id":2125,"uris":["http://zotero.org/groups/206810/items/HN67XFNQ"],"uri":["http://zotero.org/groups/206810/items/HN67XFNQ"],"itemData":{"id":2125,"type":"article-journal","abstract":"Le déclin historique du faucon pèlerin (Falco peregrinus) observé en Amérique du Nord au milieu du xxe siècle a été principalement attribué à l’échec de reproduction causé par les polluants organochlorés persistants. C’est dans ce contexte que le Arctic Raptor Project a été initié, en 1982, dans le but d’étudier la reproduction de faucons pèlerins F.p. tundrius nichant dans l’Arctique. Nous présentons ici une synthèse des principaux travaux conduits dans le cadre de ce programme de recherche réalisé essentiellement dans la région de Rankin Inlet, mais aussi plus récemment près d’Igloolik et sur l’île de Baffin au Nunavut. Des résultats portant sur le régime alimentaire, la phénologie de la reproduction, la croissance et la survie des jeunes, ainsi que sur la dynamique de population sont présentés. Le suivi à long terme dans la région de Rankin Inlet a permis de mettre en lumière, entre autres, une baisse du nombre de jeunes au cours des 3 dernières décennies. Des épisodes de fortes précipitations estivales, plus fréquents dans l’aire d’étude ces dernières années, semblent en partie responsables de ces diminutions. En outre, l’étude des rapaces nichant dans l’Arctique est cruciale pour comprendre les conséquences sur la dynamique des populations, notamment des changements climatiques, de l’environnement (p. ex. diminution des polluants organochlorés) et de la structure et du fonctionnement de l’écosystème arctique., The historical decline of the peregrine falcon (Falco peregrinus) in North America during the 20th century was mainly attributed to reproductive failure due to the accumulation of persistent organochloride pollutants. As a direct result to this finding, the Arctic Raptor Project was established in 1982, and its goal was to monitor the breeding success of Arctic-nesting peregrine falcons (F.p. tundrius). The present article provides a synopsis of the major findings of its research, which was principally conducted around Rankin Inlet (Nunavut), but also, more recently, around Igloolik and on Baffin Island (Nunavut). The results cover raptor feeding regimes, reproductive phenology, growth and survival of young, and population dynamics. The long-term Rankin Inlet study has identified, among other things, a decrease in the number of young fledged over the past 3 decades. Episodes of heavy summer rain, which have occurred more frequently in recent years, appear, in part, to be responsible for this decline in reproductive output. The continued study of Arctic-nesting raptors is crucial to our understanding of population dynamics, including how these are affected by changes in climate and in the environment (e.g., reductions in organochloride pollutant levels), and on the structure and functioning of the Arctic ecosystem.","container-title":"Le Naturaliste Canadien","DOI":"10.7202/1027671ar","ISSN":"0028-0798, 1929-3208","issue":"1","journalAbbreviation":"natcan","language":"fr","page":"54-64","source":"www.erudit.org","title":"Écologie de la reproduction du faucon pèlerin au Nunavut","volume":"139","author":[{"family":"Jaffré","given":"Mikaël"},{"family":"Franke","given":"Alastair"},{"family":"Anctil","given":"Alexandre"},{"family":"Galipeau","given":"Philippe"},{"family":"Hedlin","given":"Erik"},{"family":"Lamarre","given":"Vincent"},{"family":"L’Hérault","given":"Vincent"},{"family":"Nikolaiczuk","given":"Laurent"},{"family":"Peck","given":"Kristen"},{"family":"Robinson","given":"Barry"},{"family":"Bêty","given":"Joël"}],"issued":{"date-parts":[["2015"]]}}}],"schema":"https://github.com/citation-style-language/schema/raw/master/csl-citation.json"} </w:instrText>
      </w:r>
      <w:r>
        <w:fldChar w:fldCharType="separate"/>
      </w:r>
      <w:r w:rsidRPr="00552FC9">
        <w:rPr>
          <w:szCs w:val="24"/>
        </w:rPr>
        <w:t>(Jaffré et al. 2015)</w:t>
      </w:r>
      <w:r>
        <w:fldChar w:fldCharType="end"/>
      </w:r>
      <w:r>
        <w:t xml:space="preserve">. </w:t>
      </w:r>
      <w:r w:rsidRPr="00A23FDD">
        <w:t xml:space="preserve">The incubation period of the fourth laid egg (33 days) is similar to what has been reported elsewhere </w:t>
      </w:r>
      <w:r>
        <w:fldChar w:fldCharType="begin"/>
      </w:r>
      <w:r>
        <w:instrText xml:space="preserve"> ADDIN ZOTERO_ITEM CSL_CITATION {"citationID":"ua1k10PD","properties":{"formattedCitation":"(Burnham 1983)","plainCitation":"(Burnham 1983)","noteIndex":0},"citationItems":[{"id":5810,"uris":["http://zotero.org/groups/206810/items/MZVUB5VB"],"uri":["http://zotero.org/groups/206810/items/MZVUB5VB"],"itemData":{"id":5810,"type":"article-journal","container-title":"Journal of Wildlife Management","issue":"1","page":"158-168","title":"Artificial incubation of falcon eggs","volume":"47","author":[{"family":"Burnham","given":"W."}],"issued":{"date-parts":[["1983"]]}}}],"schema":"https://github.com/citation-style-language/schema/raw/master/csl-citation.json"} </w:instrText>
      </w:r>
      <w:r>
        <w:fldChar w:fldCharType="separate"/>
      </w:r>
      <w:r w:rsidRPr="00C267E9">
        <w:t>(Burnham 1983)</w:t>
      </w:r>
      <w:r>
        <w:fldChar w:fldCharType="end"/>
      </w:r>
      <w:r w:rsidRPr="00A23FDD">
        <w:t xml:space="preserve">. Rough-legged </w:t>
      </w:r>
      <w:r>
        <w:t>Hawk</w:t>
      </w:r>
      <w:r w:rsidRPr="00A23FDD">
        <w:t xml:space="preserve"> breeding phenology is very similar to </w:t>
      </w:r>
      <w:r>
        <w:t>Peregrine Falcon</w:t>
      </w:r>
      <w:r w:rsidRPr="00A23FDD">
        <w:t xml:space="preserve">s but is typically advanced by a week to 10 days </w:t>
      </w:r>
      <w:r>
        <w:fldChar w:fldCharType="begin"/>
      </w:r>
      <w:r>
        <w:instrText xml:space="preserve"> ADDIN ZOTERO_ITEM CSL_CITATION {"citationID":"yyAJifbK","properties":{"formattedCitation":"(Poole and Bromley 1988)","plainCitation":"(Poole and Bromley 1988)","noteIndex":0},"citationItems":[{"id":901,"uris":["http://zotero.org/groups/206810/items/F99Z25FN"],"uri":["http://zotero.org/groups/206810/items/F99Z25FN"],"itemData":{"id":901,"type":"article-journal","container-title":"Canadian Journal of Zoology","issue":"10","page":"2275-2282","title":"Interrelationships within a raptor guild in the central Canadian arctic","volume":"66","author":[{"family":"Poole","given":"K.G."},{"family":"Bromley","given":"R.G."}],"issued":{"date-parts":[["1988"]]}}}],"schema":"https://github.com/citation-style-language/schema/raw/master/csl-citation.json"} </w:instrText>
      </w:r>
      <w:r>
        <w:fldChar w:fldCharType="separate"/>
      </w:r>
      <w:r w:rsidRPr="00B747CE">
        <w:t>(Poole and Bromley 1988)</w:t>
      </w:r>
      <w:r>
        <w:fldChar w:fldCharType="end"/>
      </w:r>
      <w:r w:rsidRPr="00A23FDD">
        <w:t xml:space="preserve">. Additionally, </w:t>
      </w:r>
      <w:r>
        <w:t xml:space="preserve">the </w:t>
      </w:r>
      <w:r w:rsidRPr="002E00FB">
        <w:rPr>
          <w:noProof/>
        </w:rPr>
        <w:t>presence</w:t>
      </w:r>
      <w:r w:rsidRPr="00A23FDD">
        <w:t xml:space="preserve"> of breeding pairs in locations where ground squirrels are absent (as is the case on Baffin Island) is typically cyclic in association with lemming abundance. </w:t>
      </w:r>
      <w:r w:rsidRPr="002E00FB">
        <w:rPr>
          <w:noProof/>
        </w:rPr>
        <w:t>T</w:t>
      </w:r>
      <w:r>
        <w:rPr>
          <w:noProof/>
        </w:rPr>
        <w:t>he t</w:t>
      </w:r>
      <w:r w:rsidRPr="002E00FB">
        <w:rPr>
          <w:noProof/>
        </w:rPr>
        <w:t>iming</w:t>
      </w:r>
      <w:r w:rsidRPr="00A23FDD">
        <w:t xml:space="preserve"> of surveys on Baffin Island was conducted to match the phenology of local </w:t>
      </w:r>
      <w:r w:rsidRPr="00687D7D">
        <w:t>breeding birds</w:t>
      </w:r>
      <w:r w:rsidRPr="0061035F">
        <w:t>.</w:t>
      </w:r>
    </w:p>
    <w:p w14:paraId="4C894E1E" w14:textId="77777777" w:rsidR="00DF37B5" w:rsidRPr="0061035F" w:rsidRDefault="00DF37B5" w:rsidP="00DF37B5">
      <w:pPr>
        <w:pStyle w:val="Heading3"/>
      </w:pPr>
      <w:bookmarkStart w:id="23" w:name="_Toc46996152"/>
      <w:r w:rsidRPr="0061035F">
        <w:t>Raptor Monitoring Data</w:t>
      </w:r>
      <w:bookmarkEnd w:id="22"/>
      <w:bookmarkEnd w:id="23"/>
    </w:p>
    <w:p w14:paraId="4A86AAB1" w14:textId="08F097CC" w:rsidR="00DF37B5" w:rsidRDefault="00DF37B5" w:rsidP="00DF37B5">
      <w:pPr>
        <w:pStyle w:val="BodyText-EDI"/>
      </w:pPr>
      <w:r w:rsidRPr="00A23FDD">
        <w:t>The landscape is generally rugged, and elevation varies ranging from sea-level to 685 meters</w:t>
      </w:r>
      <w:ins w:id="24" w:author="AlastairF" w:date="2020-10-01T12:35:00Z">
        <w:r w:rsidR="00AD7B97">
          <w:t xml:space="preserve"> above sea-level</w:t>
        </w:r>
      </w:ins>
      <w:r w:rsidRPr="00A23FDD">
        <w:t>. The area includes a wide valley associated with Philip’s Creek surrounded</w:t>
      </w:r>
      <w:r w:rsidRPr="00245871">
        <w:t xml:space="preserve"> by high plateaus and mountains. The valley extends southward into poorly drained plains and rolling tundra. Vegetation is patchy, and </w:t>
      </w:r>
      <w:r w:rsidRPr="00245871">
        <w:lastRenderedPageBreak/>
        <w:t xml:space="preserve">dominated by mountain </w:t>
      </w:r>
      <w:proofErr w:type="spellStart"/>
      <w:r w:rsidRPr="00245871">
        <w:t>aven</w:t>
      </w:r>
      <w:r>
        <w:t>s</w:t>
      </w:r>
      <w:proofErr w:type="spellEnd"/>
      <w:r w:rsidRPr="00245871">
        <w:t xml:space="preserve"> </w:t>
      </w:r>
      <w:r>
        <w:t>(</w:t>
      </w:r>
      <w:r w:rsidRPr="006A5DAC">
        <w:rPr>
          <w:i/>
          <w:iCs/>
        </w:rPr>
        <w:t xml:space="preserve">Dryas </w:t>
      </w:r>
      <w:r>
        <w:t xml:space="preserve">spp.) </w:t>
      </w:r>
      <w:r w:rsidRPr="00245871">
        <w:t xml:space="preserve">and </w:t>
      </w:r>
      <w:r>
        <w:t>A</w:t>
      </w:r>
      <w:r w:rsidRPr="00245871">
        <w:t>rctic willow</w:t>
      </w:r>
      <w:r>
        <w:t xml:space="preserve"> (</w:t>
      </w:r>
      <w:r w:rsidRPr="00EA23F8">
        <w:rPr>
          <w:i/>
          <w:iCs/>
        </w:rPr>
        <w:t xml:space="preserve">Salix </w:t>
      </w:r>
      <w:proofErr w:type="spellStart"/>
      <w:r w:rsidRPr="00EA23F8">
        <w:rPr>
          <w:i/>
          <w:iCs/>
        </w:rPr>
        <w:t>arctica</w:t>
      </w:r>
      <w:proofErr w:type="spellEnd"/>
      <w:r>
        <w:t>)</w:t>
      </w:r>
      <w:r w:rsidRPr="00245871">
        <w:t>, along with alpine foxtail</w:t>
      </w:r>
      <w:r>
        <w:t xml:space="preserve"> (</w:t>
      </w:r>
      <w:proofErr w:type="spellStart"/>
      <w:r w:rsidRPr="00C40CB0">
        <w:rPr>
          <w:i/>
          <w:iCs/>
        </w:rPr>
        <w:t>Alopecurus</w:t>
      </w:r>
      <w:proofErr w:type="spellEnd"/>
      <w:r>
        <w:t xml:space="preserve"> spp.)</w:t>
      </w:r>
      <w:r w:rsidRPr="00245871">
        <w:t xml:space="preserve">, </w:t>
      </w:r>
      <w:r w:rsidRPr="002E00FB">
        <w:rPr>
          <w:noProof/>
        </w:rPr>
        <w:t>wood rush</w:t>
      </w:r>
      <w:r>
        <w:rPr>
          <w:noProof/>
        </w:rPr>
        <w:t xml:space="preserve"> (</w:t>
      </w:r>
      <w:r w:rsidRPr="00AE3C0E">
        <w:rPr>
          <w:i/>
          <w:iCs/>
          <w:noProof/>
        </w:rPr>
        <w:t>Luzula</w:t>
      </w:r>
      <w:r>
        <w:rPr>
          <w:noProof/>
        </w:rPr>
        <w:t xml:space="preserve"> spp.)</w:t>
      </w:r>
      <w:r w:rsidRPr="00245871">
        <w:t>, and saxifrage</w:t>
      </w:r>
      <w:r>
        <w:t xml:space="preserve"> (</w:t>
      </w:r>
      <w:proofErr w:type="spellStart"/>
      <w:r w:rsidRPr="00EA5D3E">
        <w:rPr>
          <w:i/>
          <w:iCs/>
        </w:rPr>
        <w:t>Saxifraga</w:t>
      </w:r>
      <w:proofErr w:type="spellEnd"/>
      <w:r>
        <w:t xml:space="preserve"> </w:t>
      </w:r>
      <w:proofErr w:type="spellStart"/>
      <w:r>
        <w:t>spp</w:t>
      </w:r>
      <w:proofErr w:type="spellEnd"/>
      <w:r>
        <w:t>)</w:t>
      </w:r>
      <w:r w:rsidRPr="00245871">
        <w:t>. Dry or high elevation sites are very sparsely vegetated, whereas wet areas have a continuous cover of sedge</w:t>
      </w:r>
      <w:r>
        <w:t xml:space="preserve"> (</w:t>
      </w:r>
      <w:proofErr w:type="spellStart"/>
      <w:r w:rsidRPr="00EA5D3E">
        <w:rPr>
          <w:i/>
          <w:iCs/>
        </w:rPr>
        <w:t>Carex</w:t>
      </w:r>
      <w:proofErr w:type="spellEnd"/>
      <w:r>
        <w:t xml:space="preserve"> spp.)</w:t>
      </w:r>
      <w:r w:rsidRPr="00245871">
        <w:t xml:space="preserve">, </w:t>
      </w:r>
      <w:proofErr w:type="spellStart"/>
      <w:r w:rsidRPr="00245871">
        <w:t>cottongrass</w:t>
      </w:r>
      <w:proofErr w:type="spellEnd"/>
      <w:r>
        <w:t xml:space="preserve"> (</w:t>
      </w:r>
      <w:proofErr w:type="spellStart"/>
      <w:r w:rsidRPr="009000D2">
        <w:rPr>
          <w:i/>
          <w:iCs/>
        </w:rPr>
        <w:t>Eriophorum</w:t>
      </w:r>
      <w:proofErr w:type="spellEnd"/>
      <w:r>
        <w:t xml:space="preserve"> spp.)</w:t>
      </w:r>
      <w:r w:rsidRPr="00245871">
        <w:t xml:space="preserve">, saxifrage, and moss. Peregrine </w:t>
      </w:r>
      <w:r>
        <w:t>Falcon</w:t>
      </w:r>
      <w:r w:rsidRPr="00245871">
        <w:t xml:space="preserve"> and </w:t>
      </w:r>
      <w:r>
        <w:t>Rough</w:t>
      </w:r>
      <w:r w:rsidRPr="00245871">
        <w:t xml:space="preserve">-legged </w:t>
      </w:r>
      <w:r>
        <w:t>Hawk</w:t>
      </w:r>
      <w:r w:rsidRPr="00245871">
        <w:t xml:space="preserve"> are the most common raptor species. </w:t>
      </w:r>
      <w:r w:rsidRPr="00AE0153">
        <w:t>Gyrfalcon</w:t>
      </w:r>
      <w:r>
        <w:t>, Snowy Owl,</w:t>
      </w:r>
      <w:r w:rsidRPr="00AE0153">
        <w:t xml:space="preserve"> and </w:t>
      </w:r>
      <w:r>
        <w:t>Common Raven</w:t>
      </w:r>
      <w:r w:rsidRPr="00AE0153">
        <w:t xml:space="preserve"> </w:t>
      </w:r>
      <w:r>
        <w:t>we</w:t>
      </w:r>
      <w:r w:rsidRPr="00AE0153">
        <w:t>re also encountered. The spatial extent of the 201</w:t>
      </w:r>
      <w:r>
        <w:t>9</w:t>
      </w:r>
      <w:r w:rsidRPr="00AE0153">
        <w:t xml:space="preserve"> surveys was limited to nesting site</w:t>
      </w:r>
      <w:r>
        <w:t>s</w:t>
      </w:r>
      <w:r w:rsidRPr="00AE0153">
        <w:t xml:space="preserve"> within </w:t>
      </w:r>
      <w:r>
        <w:t xml:space="preserve">the </w:t>
      </w:r>
      <w:r w:rsidRPr="00AE0153">
        <w:t>RMA</w:t>
      </w:r>
      <w:r>
        <w:t xml:space="preserve"> (</w:t>
      </w:r>
      <w:r>
        <w:fldChar w:fldCharType="begin"/>
      </w:r>
      <w:r>
        <w:instrText xml:space="preserve"> REF _Ref496781698 \h </w:instrText>
      </w:r>
      <w:r>
        <w:fldChar w:fldCharType="separate"/>
      </w:r>
      <w:r w:rsidRPr="00AE0153">
        <w:t>Map </w:t>
      </w:r>
      <w:r>
        <w:rPr>
          <w:noProof/>
        </w:rPr>
        <w:t>8</w:t>
      </w:r>
      <w:r>
        <w:fldChar w:fldCharType="end"/>
      </w:r>
      <w:r>
        <w:t>).</w:t>
      </w:r>
    </w:p>
    <w:p w14:paraId="2B4F2151" w14:textId="77777777" w:rsidR="00DF37B5" w:rsidRDefault="00DF37B5" w:rsidP="00DF37B5">
      <w:pPr>
        <w:rPr>
          <w:rFonts w:ascii="Garamond" w:eastAsia="Times New Roman" w:hAnsi="Garamond" w:cs="Times New Roman"/>
          <w:sz w:val="24"/>
          <w:lang w:val="en-US" w:bidi="en-US"/>
        </w:rPr>
      </w:pPr>
      <w:r>
        <w:br w:type="page"/>
      </w:r>
    </w:p>
    <w:p w14:paraId="15BDF22D" w14:textId="77777777" w:rsidR="00DF37B5" w:rsidRPr="00DD5347" w:rsidRDefault="00DF37B5" w:rsidP="00DF37B5">
      <w:pPr>
        <w:pStyle w:val="BodyText-EDI"/>
      </w:pPr>
      <w:r>
        <w:rPr>
          <w:noProof/>
          <w:lang w:bidi="ar-SA"/>
        </w:rPr>
        <w:lastRenderedPageBreak/>
        <w:drawing>
          <wp:anchor distT="0" distB="0" distL="114300" distR="114300" simplePos="0" relativeHeight="251659264" behindDoc="0" locked="0" layoutInCell="1" allowOverlap="1" wp14:anchorId="7956853C" wp14:editId="0742499C">
            <wp:simplePos x="0" y="0"/>
            <wp:positionH relativeFrom="margin">
              <wp:align>left</wp:align>
            </wp:positionH>
            <wp:positionV relativeFrom="paragraph">
              <wp:posOffset>-197</wp:posOffset>
            </wp:positionV>
            <wp:extent cx="5948258" cy="8292662"/>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a:stretch/>
                  </pic:blipFill>
                  <pic:spPr bwMode="auto">
                    <a:xfrm>
                      <a:off x="0" y="0"/>
                      <a:ext cx="5951273" cy="829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006258" w14:textId="77777777" w:rsidR="00DF37B5" w:rsidRPr="00DD5347" w:rsidRDefault="00DF37B5" w:rsidP="00DF37B5">
      <w:pPr>
        <w:pStyle w:val="BodyText-EDI"/>
        <w:keepNext/>
        <w:jc w:val="center"/>
      </w:pPr>
    </w:p>
    <w:p w14:paraId="30C99413" w14:textId="77777777" w:rsidR="00DF37B5" w:rsidRDefault="00DF37B5" w:rsidP="00DF37B5">
      <w:pPr>
        <w:pStyle w:val="Caption"/>
        <w:ind w:right="1149"/>
        <w:jc w:val="both"/>
      </w:pPr>
      <w:bookmarkStart w:id="25" w:name="_Ref496781698"/>
      <w:bookmarkStart w:id="26" w:name="_Toc45116173"/>
      <w:r w:rsidRPr="00AE0153">
        <w:t>Map </w:t>
      </w:r>
      <w:r>
        <w:rPr>
          <w:noProof/>
        </w:rPr>
        <w:fldChar w:fldCharType="begin"/>
      </w:r>
      <w:r>
        <w:rPr>
          <w:noProof/>
        </w:rPr>
        <w:instrText xml:space="preserve"> SEQ Map \* ARABIC </w:instrText>
      </w:r>
      <w:r>
        <w:rPr>
          <w:noProof/>
        </w:rPr>
        <w:fldChar w:fldCharType="separate"/>
      </w:r>
      <w:r>
        <w:rPr>
          <w:noProof/>
        </w:rPr>
        <w:t>8</w:t>
      </w:r>
      <w:r>
        <w:rPr>
          <w:noProof/>
        </w:rPr>
        <w:fldChar w:fldCharType="end"/>
      </w:r>
      <w:bookmarkEnd w:id="25"/>
      <w:r w:rsidRPr="00AE0153">
        <w:tab/>
        <w:t>Raptor monitoring area and distribution of nesting sites during the 201</w:t>
      </w:r>
      <w:r>
        <w:t>9</w:t>
      </w:r>
      <w:r w:rsidRPr="00AE0153">
        <w:t xml:space="preserve"> occupancy and productivity surveys; Mary River Project.</w:t>
      </w:r>
      <w:bookmarkEnd w:id="26"/>
    </w:p>
    <w:p w14:paraId="40426908" w14:textId="77777777" w:rsidR="00DF37B5" w:rsidRDefault="00DF37B5" w:rsidP="00DF37B5">
      <w:pPr>
        <w:rPr>
          <w:rFonts w:ascii="Garamond" w:hAnsi="Garamond"/>
          <w:b/>
          <w:bCs/>
          <w:color w:val="007396"/>
          <w:sz w:val="20"/>
          <w:szCs w:val="18"/>
        </w:rPr>
      </w:pPr>
      <w:r>
        <w:br w:type="page"/>
      </w:r>
    </w:p>
    <w:p w14:paraId="4EC4205D" w14:textId="77777777" w:rsidR="00DF37B5" w:rsidRPr="00AE0153" w:rsidRDefault="00DF37B5" w:rsidP="00DF37B5">
      <w:pPr>
        <w:pStyle w:val="Heading3"/>
      </w:pPr>
      <w:bookmarkStart w:id="27" w:name="_Toc504576283"/>
      <w:bookmarkStart w:id="28" w:name="_Toc46996153"/>
      <w:r w:rsidRPr="00AE0153">
        <w:lastRenderedPageBreak/>
        <w:t>Methods</w:t>
      </w:r>
      <w:bookmarkEnd w:id="27"/>
      <w:bookmarkEnd w:id="28"/>
    </w:p>
    <w:p w14:paraId="551A5C10" w14:textId="6E04F973" w:rsidR="00DF37B5" w:rsidRPr="00AE0153" w:rsidRDefault="00DF37B5" w:rsidP="00DF37B5">
      <w:pPr>
        <w:pStyle w:val="BodyText-EDI"/>
      </w:pPr>
      <w:r w:rsidRPr="00AE0153">
        <w:t xml:space="preserve">Raptor surveys from 2011 </w:t>
      </w:r>
      <w:r>
        <w:t>to</w:t>
      </w:r>
      <w:r w:rsidRPr="00AE0153">
        <w:t xml:space="preserve"> 2014 were conducted through</w:t>
      </w:r>
      <w:ins w:id="29" w:author="AlastairF" w:date="2020-10-01T14:48:00Z">
        <w:r w:rsidR="0061631A">
          <w:t>out</w:t>
        </w:r>
      </w:ins>
      <w:r w:rsidRPr="00AE0153">
        <w:t xml:space="preserve"> the region extending from Milne Inlet to </w:t>
      </w:r>
      <w:proofErr w:type="spellStart"/>
      <w:r w:rsidRPr="00AE0153">
        <w:t>Steensby</w:t>
      </w:r>
      <w:proofErr w:type="spellEnd"/>
      <w:r w:rsidRPr="00AE0153">
        <w:t xml:space="preserve"> Inlet, and results of those surveys were reported in previous annual monitoring reports </w:t>
      </w:r>
      <w:r>
        <w:fldChar w:fldCharType="begin"/>
      </w:r>
      <w:r>
        <w:instrText xml:space="preserve"> ADDIN ZOTERO_ITEM CSL_CITATION {"citationID":"ttnlcBQN","properties":{"formattedCitation":"(EDI Environmental Dynamics Inc. 2013, 2014, 2015, 2016)","plainCitation":"(EDI Environmental Dynamics Inc. 2013, 2014, 2015, 2016)","noteIndex":0},"citationItems":[{"id":6068,"uris":["http://zotero.org/groups/206810/items/C8MQZXNW"],"uri":["http://zotero.org/groups/206810/items/C8MQZXNW"],"itemData":{"id":6068,"type":"report","event-place":"Toronto, Ontario","page":"50","publisher":"Prepared for Baffinland Iron Mines Corporation","publisher-place":"Toronto, Ontario","title":"2012 Annual Terrestrial Monitoring Report","author":[{"literal":"EDI Environmental Dynamics Inc."}],"issued":{"date-parts":[["2013"]]}}},{"id":6069,"uris":["http://zotero.org/groups/206810/items/FQMWKCHJ"],"uri":["http://zotero.org/groups/206810/items/FQMWKCHJ"],"itemData":{"id":6069,"type":"report","event-place":"Toronto, Ontario","page":"152","publisher":"Prepared for Baffinland Iron Mines Corporation","publisher-place":"Toronto, Ontario","title":"2013 Terrestrial Environment Annual Monitoring Report","author":[{"literal":"EDI Environmental Dynamics Inc."}],"issued":{"date-parts":[["2014"]]}}},{"id":6070,"uris":["http://zotero.org/groups/206810/items/N7Q2WTF8"],"uri":["http://zotero.org/groups/206810/items/N7Q2WTF8"],"itemData":{"id":6070,"type":"report","event-place":"Toronto, Ontario","page":"134","publisher":"Prepared for Baffinland Iron Mines Corporation","publisher-place":"Toronto, Ontario","title":"2014 Terrestrial Environment Annual Monitoring Report","author":[{"literal":"EDI Environmental Dynamics Inc."}],"issued":{"date-parts":[["2015"]]}}},{"id":6071,"uris":["http://zotero.org/groups/206810/items/ZSR6I7RZ"],"uri":["http://zotero.org/groups/206810/items/ZSR6I7RZ"],"itemData":{"id":6071,"type":"report","event-place":"Oakville, Ontario","page":"79","publisher":"Prepared for Baffinland Iron Mines Corporation","publisher-place":"Oakville, Ontario","title":"2015 Terrestrial Environment Annual Monitoring Report","author":[{"literal":"EDI Environmental Dynamics Inc."}],"issued":{"date-parts":[["2016"]]}}}],"schema":"https://github.com/citation-style-language/schema/raw/master/csl-citation.json"} </w:instrText>
      </w:r>
      <w:r>
        <w:fldChar w:fldCharType="separate"/>
      </w:r>
      <w:r w:rsidRPr="00A013BB">
        <w:t>(EDI Environmental Dynamics Inc. 2013, 2014, 2015, 2016)</w:t>
      </w:r>
      <w:r>
        <w:fldChar w:fldCharType="end"/>
      </w:r>
      <w:r>
        <w:t>.</w:t>
      </w:r>
      <w:r w:rsidRPr="00AE0153">
        <w:t xml:space="preserve"> Survey efforts from 2015 to </w:t>
      </w:r>
      <w:del w:id="30" w:author="AlastairF" w:date="2020-10-01T14:49:00Z">
        <w:r w:rsidRPr="00AE0153" w:rsidDel="0061631A">
          <w:delText>201</w:delText>
        </w:r>
        <w:r w:rsidDel="0061631A">
          <w:delText>9</w:delText>
        </w:r>
        <w:r w:rsidRPr="00AE0153" w:rsidDel="0061631A">
          <w:delText xml:space="preserve"> </w:delText>
        </w:r>
      </w:del>
      <w:ins w:id="31" w:author="AlastairF" w:date="2020-10-01T14:49:00Z">
        <w:r w:rsidR="0061631A">
          <w:t>2020</w:t>
        </w:r>
        <w:r w:rsidR="0061631A" w:rsidRPr="00AE0153">
          <w:t xml:space="preserve"> </w:t>
        </w:r>
      </w:ins>
      <w:r w:rsidRPr="00AE0153">
        <w:t>focused on monitoring of occupancy and reproductive success only within the RMA, and opportunistically documented previously unknown nesting sites.</w:t>
      </w:r>
    </w:p>
    <w:p w14:paraId="6F4AA834" w14:textId="77777777" w:rsidR="00DF37B5" w:rsidRPr="00AE0153" w:rsidRDefault="00DF37B5" w:rsidP="00DF37B5">
      <w:pPr>
        <w:pStyle w:val="Heading4"/>
      </w:pPr>
      <w:bookmarkStart w:id="32" w:name="_Toc504576284"/>
      <w:r w:rsidRPr="00AE0153">
        <w:t>Helicopter Survey</w:t>
      </w:r>
      <w:bookmarkEnd w:id="32"/>
    </w:p>
    <w:p w14:paraId="1E23BD4B" w14:textId="63BB5F09" w:rsidR="00DF37B5" w:rsidRPr="00DD5347" w:rsidRDefault="00DF37B5" w:rsidP="00DF37B5">
      <w:pPr>
        <w:pStyle w:val="BodyText-EDI"/>
      </w:pPr>
      <w:bookmarkStart w:id="33" w:name="_Hlk527377048"/>
      <w:bookmarkStart w:id="34" w:name="_Toc504576285"/>
      <w:r w:rsidRPr="00DE671D">
        <w:t xml:space="preserve">Three </w:t>
      </w:r>
      <w:r>
        <w:t xml:space="preserve">helicopter-based </w:t>
      </w:r>
      <w:del w:id="35" w:author="AlastairF" w:date="2020-10-01T14:50:00Z">
        <w:r w:rsidDel="0061631A">
          <w:delText xml:space="preserve">raptor </w:delText>
        </w:r>
      </w:del>
      <w:r w:rsidRPr="00DE671D">
        <w:t xml:space="preserve">surveys were conducted in </w:t>
      </w:r>
      <w:del w:id="36" w:author="AlastairF" w:date="2020-10-01T14:49:00Z">
        <w:r w:rsidRPr="00DE671D" w:rsidDel="0061631A">
          <w:delText>201</w:delText>
        </w:r>
        <w:r w:rsidDel="0061631A">
          <w:delText>9</w:delText>
        </w:r>
      </w:del>
      <w:ins w:id="37" w:author="AlastairF" w:date="2020-10-01T14:49:00Z">
        <w:r w:rsidR="0061631A">
          <w:t>2020</w:t>
        </w:r>
      </w:ins>
      <w:r w:rsidRPr="00DE671D">
        <w:t xml:space="preserve">: June </w:t>
      </w:r>
      <w:del w:id="38" w:author="AlastairF" w:date="2020-10-01T14:52:00Z">
        <w:r w:rsidRPr="00DE671D" w:rsidDel="0061631A">
          <w:delText>1</w:delText>
        </w:r>
        <w:r w:rsidDel="0061631A">
          <w:delText xml:space="preserve">2 </w:delText>
        </w:r>
      </w:del>
      <w:ins w:id="39" w:author="AlastairF" w:date="2020-10-01T14:52:00Z">
        <w:r w:rsidR="0061631A">
          <w:t xml:space="preserve">25 </w:t>
        </w:r>
      </w:ins>
      <w:r>
        <w:t xml:space="preserve">to </w:t>
      </w:r>
      <w:del w:id="40" w:author="AlastairF" w:date="2020-10-01T14:52:00Z">
        <w:r w:rsidRPr="00DE671D" w:rsidDel="0061631A">
          <w:delText>1</w:delText>
        </w:r>
        <w:r w:rsidDel="0061631A">
          <w:delText>4</w:delText>
        </w:r>
      </w:del>
      <w:ins w:id="41" w:author="AlastairF" w:date="2020-10-01T14:52:00Z">
        <w:r w:rsidR="0061631A">
          <w:t>28</w:t>
        </w:r>
      </w:ins>
      <w:ins w:id="42" w:author="Erik Hedlin" w:date="2020-10-19T09:13:00Z">
        <w:r w:rsidR="00DB1D94">
          <w:t xml:space="preserve">, </w:t>
        </w:r>
      </w:ins>
      <w:del w:id="43" w:author="Erik Hedlin" w:date="2020-10-19T09:13:00Z">
        <w:r w:rsidRPr="00DE671D" w:rsidDel="00DB1D94">
          <w:delText xml:space="preserve"> (</w:delText>
        </w:r>
        <w:r w:rsidDel="00DB1D94">
          <w:delText>18</w:delText>
        </w:r>
        <w:r w:rsidRPr="00DE671D" w:rsidDel="00DB1D94">
          <w:delText xml:space="preserve"> </w:delText>
        </w:r>
      </w:del>
      <w:ins w:id="44" w:author="AlastairF" w:date="2020-10-01T14:50:00Z">
        <w:del w:id="45" w:author="Erik Hedlin" w:date="2020-10-19T09:13:00Z">
          <w:r w:rsidR="0061631A" w:rsidDel="00DB1D94">
            <w:delText>XX</w:delText>
          </w:r>
          <w:r w:rsidR="0061631A" w:rsidRPr="00DE671D" w:rsidDel="00DB1D94">
            <w:delText xml:space="preserve"> </w:delText>
          </w:r>
        </w:del>
      </w:ins>
      <w:del w:id="46" w:author="Erik Hedlin" w:date="2020-10-19T09:13:00Z">
        <w:r w:rsidRPr="00DE671D" w:rsidDel="00DB1D94">
          <w:delText xml:space="preserve">hours), </w:delText>
        </w:r>
      </w:del>
      <w:r w:rsidRPr="00DE671D">
        <w:t xml:space="preserve">July </w:t>
      </w:r>
      <w:del w:id="47" w:author="AlastairF" w:date="2020-10-01T14:52:00Z">
        <w:r w:rsidRPr="00DE671D" w:rsidDel="0061631A">
          <w:delText>2</w:delText>
        </w:r>
        <w:r w:rsidDel="0061631A">
          <w:delText xml:space="preserve">6 </w:delText>
        </w:r>
      </w:del>
      <w:ins w:id="48" w:author="AlastairF" w:date="2020-10-01T14:52:00Z">
        <w:r w:rsidR="0061631A">
          <w:t xml:space="preserve">18 </w:t>
        </w:r>
      </w:ins>
      <w:r>
        <w:t xml:space="preserve">to </w:t>
      </w:r>
      <w:del w:id="49" w:author="AlastairF" w:date="2020-10-01T14:53:00Z">
        <w:r w:rsidDel="0061631A">
          <w:delText>29</w:delText>
        </w:r>
        <w:r w:rsidRPr="00DE671D" w:rsidDel="0061631A">
          <w:delText xml:space="preserve"> </w:delText>
        </w:r>
      </w:del>
      <w:ins w:id="50" w:author="AlastairF" w:date="2020-10-01T14:53:00Z">
        <w:r w:rsidR="0061631A">
          <w:t>21</w:t>
        </w:r>
        <w:del w:id="51" w:author="Erik Hedlin" w:date="2020-10-19T09:13:00Z">
          <w:r w:rsidR="0061631A" w:rsidRPr="00DE671D" w:rsidDel="00DB1D94">
            <w:delText xml:space="preserve"> </w:delText>
          </w:r>
        </w:del>
      </w:ins>
      <w:del w:id="52" w:author="Erik Hedlin" w:date="2020-10-19T09:13:00Z">
        <w:r w:rsidRPr="00DE671D" w:rsidDel="00DB1D94">
          <w:delText>(</w:delText>
        </w:r>
        <w:r w:rsidDel="00DB1D94">
          <w:delText>19 </w:delText>
        </w:r>
      </w:del>
      <w:ins w:id="53" w:author="AlastairF" w:date="2020-10-01T14:50:00Z">
        <w:del w:id="54" w:author="Erik Hedlin" w:date="2020-10-19T09:13:00Z">
          <w:r w:rsidR="0061631A" w:rsidDel="00DB1D94">
            <w:delText>XX </w:delText>
          </w:r>
        </w:del>
      </w:ins>
      <w:del w:id="55" w:author="Erik Hedlin" w:date="2020-10-19T09:13:00Z">
        <w:r w:rsidRPr="00DE671D" w:rsidDel="00DB1D94">
          <w:delText>hours)</w:delText>
        </w:r>
      </w:del>
      <w:r w:rsidRPr="00DE671D">
        <w:t xml:space="preserve">, August </w:t>
      </w:r>
      <w:del w:id="56" w:author="AlastairF" w:date="2020-10-01T14:53:00Z">
        <w:r w:rsidDel="00E75842">
          <w:delText xml:space="preserve">20 </w:delText>
        </w:r>
      </w:del>
      <w:ins w:id="57" w:author="AlastairF" w:date="2020-10-01T14:53:00Z">
        <w:r w:rsidR="00E75842">
          <w:t xml:space="preserve">11 </w:t>
        </w:r>
      </w:ins>
      <w:r>
        <w:t xml:space="preserve">to </w:t>
      </w:r>
      <w:del w:id="58" w:author="AlastairF" w:date="2020-10-01T14:54:00Z">
        <w:r w:rsidRPr="00DE671D" w:rsidDel="00E75842">
          <w:delText>2</w:delText>
        </w:r>
        <w:r w:rsidDel="00E75842">
          <w:delText>7</w:delText>
        </w:r>
        <w:r w:rsidRPr="00DE671D" w:rsidDel="00E75842">
          <w:delText xml:space="preserve"> </w:delText>
        </w:r>
      </w:del>
      <w:ins w:id="59" w:author="AlastairF" w:date="2020-10-01T14:54:00Z">
        <w:r w:rsidR="00E75842">
          <w:t>14</w:t>
        </w:r>
        <w:del w:id="60" w:author="Erik Hedlin" w:date="2020-10-19T09:13:00Z">
          <w:r w:rsidR="00E75842" w:rsidRPr="00DE671D" w:rsidDel="00DB1D94">
            <w:delText xml:space="preserve"> </w:delText>
          </w:r>
        </w:del>
      </w:ins>
      <w:del w:id="61" w:author="Erik Hedlin" w:date="2020-10-19T09:13:00Z">
        <w:r w:rsidDel="00DB1D94">
          <w:delText>(19 </w:delText>
        </w:r>
      </w:del>
      <w:ins w:id="62" w:author="AlastairF" w:date="2020-10-01T14:50:00Z">
        <w:del w:id="63" w:author="Erik Hedlin" w:date="2020-10-19T09:13:00Z">
          <w:r w:rsidR="0061631A" w:rsidDel="00DB1D94">
            <w:delText>XX </w:delText>
          </w:r>
        </w:del>
      </w:ins>
      <w:del w:id="64" w:author="Erik Hedlin" w:date="2020-10-19T09:13:00Z">
        <w:r w:rsidRPr="00DE671D" w:rsidDel="00DB1D94">
          <w:delText>hours).</w:delText>
        </w:r>
        <w:bookmarkEnd w:id="33"/>
        <w:r w:rsidDel="00DB1D94">
          <w:delText xml:space="preserve"> </w:delText>
        </w:r>
      </w:del>
      <w:ins w:id="65" w:author="Erik Hedlin" w:date="2020-10-19T09:13:00Z">
        <w:r w:rsidR="00DB1D94">
          <w:t xml:space="preserve">. </w:t>
        </w:r>
      </w:ins>
      <w:r w:rsidRPr="00DE671D">
        <w:t>The focus</w:t>
      </w:r>
      <w:r w:rsidRPr="00AE0153">
        <w:t xml:space="preserve"> of these surveys was to search known nesting sites for the presence of cliff-nesting birds. In addition to the structured surveys, </w:t>
      </w:r>
      <w:del w:id="66" w:author="AlastairF" w:date="2020-10-01T14:50:00Z">
        <w:r w:rsidRPr="00AE0153" w:rsidDel="0061631A">
          <w:delText>favourable</w:delText>
        </w:r>
      </w:del>
      <w:ins w:id="67" w:author="AlastairF" w:date="2020-10-01T14:50:00Z">
        <w:r w:rsidR="0061631A" w:rsidRPr="00AE0153">
          <w:t>favorable</w:t>
        </w:r>
      </w:ins>
      <w:r w:rsidRPr="00AE0153">
        <w:t xml:space="preserve"> habitat was searched opportunistically when ferrying between known sites, camps or other mine infrastructure</w:t>
      </w:r>
      <w:ins w:id="68" w:author="AlastairF" w:date="2020-10-01T14:55:00Z">
        <w:r w:rsidR="00E75842">
          <w:t>,</w:t>
        </w:r>
      </w:ins>
      <w:r w:rsidRPr="00AE0153">
        <w:t xml:space="preserve"> and when raptors or signs of site use (e.g., whitewash, </w:t>
      </w:r>
      <w:r w:rsidRPr="002E00FB">
        <w:rPr>
          <w:noProof/>
        </w:rPr>
        <w:t>orange-colored</w:t>
      </w:r>
      <w:r w:rsidRPr="00AE0153">
        <w:t xml:space="preserve"> lichen, and unused nests) were observed. Sites were considered occupied if one or more adults displayed territorial or reproductive </w:t>
      </w:r>
      <w:r w:rsidRPr="002E00FB">
        <w:rPr>
          <w:noProof/>
        </w:rPr>
        <w:t>behavior</w:t>
      </w:r>
      <w:r w:rsidRPr="00AE0153">
        <w:t xml:space="preserve"> (e.g.</w:t>
      </w:r>
      <w:r>
        <w:t>,</w:t>
      </w:r>
      <w:r w:rsidRPr="00AE0153">
        <w:t xml:space="preserve"> vocalization and/or flight </w:t>
      </w:r>
      <w:r w:rsidRPr="002E00FB">
        <w:rPr>
          <w:noProof/>
        </w:rPr>
        <w:t>behavior</w:t>
      </w:r>
      <w:r w:rsidRPr="00AE0153">
        <w:t xml:space="preserve"> associated with </w:t>
      </w:r>
      <w:r w:rsidRPr="002E00FB">
        <w:rPr>
          <w:noProof/>
        </w:rPr>
        <w:t>defense</w:t>
      </w:r>
      <w:r w:rsidRPr="00AE0153">
        <w:t xml:space="preserve"> of breeding territory or presence of nest building, nest, or eggs). Locations with partially built or unused nests without detection of breeding aged adults were noted as such (i.e., no birds detected).</w:t>
      </w:r>
    </w:p>
    <w:p w14:paraId="5C219706" w14:textId="77777777" w:rsidR="00DF37B5" w:rsidRPr="00AE0153" w:rsidRDefault="00DF37B5" w:rsidP="00DF37B5">
      <w:pPr>
        <w:pStyle w:val="Heading4"/>
      </w:pPr>
      <w:r w:rsidRPr="00AE0153">
        <w:t>Distance to Disturbance</w:t>
      </w:r>
      <w:bookmarkEnd w:id="34"/>
    </w:p>
    <w:p w14:paraId="0FABA48A" w14:textId="3C168A6C" w:rsidR="00DF37B5" w:rsidRPr="00E0328B" w:rsidRDefault="00DF37B5" w:rsidP="00DF37B5">
      <w:pPr>
        <w:pStyle w:val="BodyText-EDI"/>
        <w:rPr>
          <w:highlight w:val="yellow"/>
        </w:rPr>
      </w:pPr>
      <w:bookmarkStart w:id="69" w:name="_Toc504576286"/>
      <w:r w:rsidRPr="00AE0153">
        <w:t xml:space="preserve">Within the spatial extent of the study area, ESRI ArcGIS for Desktop v.10.3 </w:t>
      </w:r>
      <w:r>
        <w:fldChar w:fldCharType="begin"/>
      </w:r>
      <w:r>
        <w:instrText xml:space="preserve"> ADDIN ZOTERO_ITEM CSL_CITATION {"citationID":"sPSwhkC9","properties":{"formattedCitation":"(ESRI 2011)","plainCitation":"(ESRI 2011)","noteIndex":0},"citationItems":[{"id":3736,"uris":["http://zotero.org/groups/206810/items/2KGIYKGH"],"uri":["http://zotero.org/groups/206810/items/2KGIYKGH"],"itemData":{"id":3736,"type":"book","event-place":"Redlands, California","publisher":"Environmental Systems Research Institute","publisher-place":"Redlands, California","title":"ArcGIS desktop","version":"Release 10","author":[{"family":"ESRI","given":""}],"issued":{"date-parts":[["2011"]]}}}],"schema":"https://github.com/citation-style-language/schema/raw/master/csl-citation.json"} </w:instrText>
      </w:r>
      <w:r>
        <w:fldChar w:fldCharType="separate"/>
      </w:r>
      <w:r w:rsidRPr="00877836">
        <w:t>(ESRI 2011)</w:t>
      </w:r>
      <w:r>
        <w:fldChar w:fldCharType="end"/>
      </w:r>
      <w:ins w:id="70" w:author="Erik Hedlin" w:date="2020-10-19T09:15:00Z">
        <w:r w:rsidR="00DB1D94">
          <w:t xml:space="preserve"> </w:t>
        </w:r>
      </w:ins>
      <w:del w:id="71" w:author="Erik Hedlin" w:date="2020-10-19T09:15:00Z">
        <w:r w:rsidRPr="00AE0153" w:rsidDel="00DB1D94">
          <w:delText xml:space="preserve"> </w:delText>
        </w:r>
      </w:del>
      <w:r w:rsidRPr="00AE0153">
        <w:t xml:space="preserve">was used to calculate the distance from all raptor nest sites to the nearest mapped disturbance features (e.g., </w:t>
      </w:r>
      <w:r>
        <w:t>P</w:t>
      </w:r>
      <w:r w:rsidRPr="00AE0153">
        <w:t>roject infrastructure). Shapefiles were derived from CAD drawings provided by H</w:t>
      </w:r>
      <w:r w:rsidRPr="00A23FDD">
        <w:t>ATCH, the on</w:t>
      </w:r>
      <w:r>
        <w:t>-</w:t>
      </w:r>
      <w:r w:rsidRPr="00A23FDD">
        <w:t xml:space="preserve">site procurement and engineering contractors. From the CAD files, the </w:t>
      </w:r>
      <w:r>
        <w:t>Mine Site</w:t>
      </w:r>
      <w:r w:rsidRPr="00A23FDD">
        <w:t xml:space="preserve">, Milne Port and </w:t>
      </w:r>
      <w:r>
        <w:t>Tote Road</w:t>
      </w:r>
      <w:r w:rsidRPr="00A23FDD">
        <w:t xml:space="preserve"> footprints were used to represent current and proposed disturbance as of September 2014. The ArcGIS Near Tool was used to calculate the Euclidean distance for each nest site (i.e., point location) to the nearest point of the </w:t>
      </w:r>
      <w:r>
        <w:t>P</w:t>
      </w:r>
      <w:r w:rsidRPr="00A23FDD">
        <w:t>roject footprint. Sites that were located within the spatial extent of the PDA received a distance value of 0 meters. Distance to disturbance (DD) values for only those sites with</w:t>
      </w:r>
      <w:r>
        <w:t>in</w:t>
      </w:r>
      <w:r w:rsidRPr="00A23FDD">
        <w:t xml:space="preserve"> the RMA </w:t>
      </w:r>
      <w:r w:rsidRPr="002E00FB">
        <w:rPr>
          <w:noProof/>
        </w:rPr>
        <w:t>were</w:t>
      </w:r>
      <w:r w:rsidRPr="00A23FDD">
        <w:t xml:space="preserve"> retained for effects analysis on occupancy and reproductive </w:t>
      </w:r>
      <w:r w:rsidRPr="00786F77">
        <w:t>success</w:t>
      </w:r>
      <w:r w:rsidRPr="0061035F">
        <w:t>.</w:t>
      </w:r>
    </w:p>
    <w:p w14:paraId="46D3F010" w14:textId="77777777" w:rsidR="00DF37B5" w:rsidRPr="0061035F" w:rsidRDefault="00DF37B5" w:rsidP="00DF37B5">
      <w:pPr>
        <w:pStyle w:val="Heading4"/>
      </w:pPr>
      <w:r w:rsidRPr="0061035F">
        <w:t>Distance to Nearest Neighbour</w:t>
      </w:r>
      <w:bookmarkEnd w:id="69"/>
    </w:p>
    <w:p w14:paraId="4BAD7CEA" w14:textId="1BBEA560" w:rsidR="00DF37B5" w:rsidRDefault="00DF37B5" w:rsidP="00DF37B5">
      <w:pPr>
        <w:pStyle w:val="BodyText-EDI"/>
        <w:rPr>
          <w:ins w:id="72" w:author="Erik Hedlin" w:date="2020-10-19T09:18:00Z"/>
        </w:rPr>
      </w:pPr>
      <w:bookmarkStart w:id="73" w:name="_Toc504576287"/>
      <w:r w:rsidRPr="00A23FDD">
        <w:t xml:space="preserve">Nearest </w:t>
      </w:r>
      <w:proofErr w:type="spellStart"/>
      <w:r w:rsidRPr="00A23FDD">
        <w:t>neighbour</w:t>
      </w:r>
      <w:proofErr w:type="spellEnd"/>
      <w:r w:rsidRPr="00A23FDD">
        <w:t xml:space="preserve"> distances </w:t>
      </w:r>
      <w:r>
        <w:t xml:space="preserve">(NNDs) </w:t>
      </w:r>
      <w:r w:rsidRPr="00A23FDD">
        <w:t xml:space="preserve">were calculated in R </w:t>
      </w:r>
      <w:r>
        <w:fldChar w:fldCharType="begin"/>
      </w:r>
      <w:r>
        <w:instrText xml:space="preserve"> ADDIN ZOTERO_TEMP </w:instrText>
      </w:r>
      <w:r>
        <w:fldChar w:fldCharType="separate"/>
      </w:r>
      <w:r w:rsidRPr="004108C5">
        <w:t>(R Development Core Team 2019)</w:t>
      </w:r>
      <w:r>
        <w:fldChar w:fldCharType="end"/>
      </w:r>
      <w:r w:rsidRPr="00A23FDD">
        <w:t xml:space="preserve"> using the </w:t>
      </w:r>
      <w:r>
        <w:t>‘</w:t>
      </w:r>
      <w:proofErr w:type="spellStart"/>
      <w:r w:rsidRPr="00A23FDD">
        <w:t>sp</w:t>
      </w:r>
      <w:proofErr w:type="spellEnd"/>
      <w:r>
        <w:t>’</w:t>
      </w:r>
      <w:del w:id="74" w:author="Erik Hedlin" w:date="2020-10-19T09:15:00Z">
        <w:r w:rsidDel="00DB1D94">
          <w:delText>'</w:delText>
        </w:r>
      </w:del>
      <w:r w:rsidRPr="00A23FDD">
        <w:t xml:space="preserve">, </w:t>
      </w:r>
      <w:r>
        <w:t>‘</w:t>
      </w:r>
      <w:proofErr w:type="spellStart"/>
      <w:r w:rsidRPr="002E00FB">
        <w:rPr>
          <w:noProof/>
        </w:rPr>
        <w:t>rgeos</w:t>
      </w:r>
      <w:proofErr w:type="spellEnd"/>
      <w:del w:id="75" w:author="Erik Hedlin" w:date="2020-10-19T09:15:00Z">
        <w:r w:rsidDel="00DB1D94">
          <w:rPr>
            <w:noProof/>
          </w:rPr>
          <w:delText>’</w:delText>
        </w:r>
      </w:del>
      <w:r>
        <w:rPr>
          <w:noProof/>
        </w:rPr>
        <w:t>’</w:t>
      </w:r>
      <w:r w:rsidRPr="00A23FDD">
        <w:t xml:space="preserve">, and </w:t>
      </w:r>
      <w:r>
        <w:t>‘</w:t>
      </w:r>
      <w:r w:rsidRPr="00A23FDD">
        <w:t>geosphere</w:t>
      </w:r>
      <w:r>
        <w:t>’</w:t>
      </w:r>
      <w:r w:rsidRPr="00A23FDD">
        <w:t xml:space="preserve"> packages</w:t>
      </w:r>
      <w:r>
        <w:t>. These packages were used</w:t>
      </w:r>
      <w:r w:rsidRPr="00A23FDD">
        <w:t xml:space="preserve"> to transform the geographic coordinates describing nesting site locations into spatial objects, calculate pairwise distances and identify the shortest distance between</w:t>
      </w:r>
      <w:r>
        <w:t xml:space="preserve"> all known nest site locations, and the nearest occupied territory (</w:t>
      </w:r>
      <w:r w:rsidRPr="00D27477">
        <w:t>DNON</w:t>
      </w:r>
      <w:r>
        <w:t xml:space="preserve">, i.e., distance to nearest </w:t>
      </w:r>
      <w:proofErr w:type="spellStart"/>
      <w:r>
        <w:t>neighbour</w:t>
      </w:r>
      <w:proofErr w:type="spellEnd"/>
      <w:r>
        <w:t>).</w:t>
      </w:r>
    </w:p>
    <w:p w14:paraId="7BDB0300" w14:textId="12DE106C" w:rsidR="00FB11ED" w:rsidRPr="00C56B26" w:rsidRDefault="00FB11ED" w:rsidP="00FB11ED">
      <w:pPr>
        <w:pStyle w:val="Heading4"/>
        <w:rPr>
          <w:ins w:id="76" w:author="Erik Hedlin" w:date="2020-10-19T09:19:00Z"/>
          <w:rPrChange w:id="77" w:author="Erik Hedlin" w:date="2020-10-20T11:31:00Z">
            <w:rPr>
              <w:ins w:id="78" w:author="Erik Hedlin" w:date="2020-10-19T09:19:00Z"/>
              <w:highlight w:val="yellow"/>
            </w:rPr>
          </w:rPrChange>
        </w:rPr>
      </w:pPr>
      <w:ins w:id="79" w:author="Erik Hedlin" w:date="2020-10-19T09:18:00Z">
        <w:r w:rsidRPr="00C56B26">
          <w:rPr>
            <w:rPrChange w:id="80" w:author="Erik Hedlin" w:date="2020-10-20T11:31:00Z">
              <w:rPr>
                <w:highlight w:val="yellow"/>
              </w:rPr>
            </w:rPrChange>
          </w:rPr>
          <w:t xml:space="preserve">Normalized Difference </w:t>
        </w:r>
      </w:ins>
      <w:ins w:id="81" w:author="Erik Hedlin" w:date="2020-10-19T09:19:00Z">
        <w:r w:rsidRPr="00C56B26">
          <w:rPr>
            <w:rPrChange w:id="82" w:author="Erik Hedlin" w:date="2020-10-20T11:31:00Z">
              <w:rPr>
                <w:highlight w:val="yellow"/>
              </w:rPr>
            </w:rPrChange>
          </w:rPr>
          <w:t>Veg</w:t>
        </w:r>
      </w:ins>
      <w:ins w:id="83" w:author="Erik Hedlin" w:date="2020-10-19T09:28:00Z">
        <w:r w:rsidR="00B70BC2" w:rsidRPr="00C56B26">
          <w:rPr>
            <w:rPrChange w:id="84" w:author="Erik Hedlin" w:date="2020-10-20T11:31:00Z">
              <w:rPr>
                <w:highlight w:val="yellow"/>
              </w:rPr>
            </w:rPrChange>
          </w:rPr>
          <w:t>e</w:t>
        </w:r>
      </w:ins>
      <w:ins w:id="85" w:author="Erik Hedlin" w:date="2020-10-19T09:19:00Z">
        <w:r w:rsidRPr="00C56B26">
          <w:rPr>
            <w:rPrChange w:id="86" w:author="Erik Hedlin" w:date="2020-10-20T11:31:00Z">
              <w:rPr>
                <w:highlight w:val="yellow"/>
              </w:rPr>
            </w:rPrChange>
          </w:rPr>
          <w:t>tation Index</w:t>
        </w:r>
      </w:ins>
    </w:p>
    <w:p w14:paraId="245CAFAD" w14:textId="77777777" w:rsidR="00513B0A" w:rsidRPr="00C56B26" w:rsidRDefault="00FB11ED" w:rsidP="00FB11ED">
      <w:pPr>
        <w:rPr>
          <w:ins w:id="87" w:author="Erik Hedlin" w:date="2020-10-19T09:42:00Z"/>
          <w:rPrChange w:id="88" w:author="Erik Hedlin" w:date="2020-10-20T11:31:00Z">
            <w:rPr>
              <w:ins w:id="89" w:author="Erik Hedlin" w:date="2020-10-19T09:42:00Z"/>
              <w:highlight w:val="yellow"/>
            </w:rPr>
          </w:rPrChange>
        </w:rPr>
      </w:pPr>
      <w:ins w:id="90" w:author="Erik Hedlin" w:date="2020-10-19T09:20:00Z">
        <w:r w:rsidRPr="00C56B26">
          <w:rPr>
            <w:rPrChange w:id="91" w:author="Erik Hedlin" w:date="2020-10-20T11:31:00Z">
              <w:rPr>
                <w:highlight w:val="yellow"/>
              </w:rPr>
            </w:rPrChange>
          </w:rPr>
          <w:t xml:space="preserve">Normalized Difference </w:t>
        </w:r>
      </w:ins>
      <w:ins w:id="92" w:author="Erik Hedlin" w:date="2020-10-19T09:25:00Z">
        <w:r w:rsidRPr="00C56B26">
          <w:rPr>
            <w:rPrChange w:id="93" w:author="Erik Hedlin" w:date="2020-10-20T11:31:00Z">
              <w:rPr>
                <w:highlight w:val="yellow"/>
              </w:rPr>
            </w:rPrChange>
          </w:rPr>
          <w:t>Vegetation</w:t>
        </w:r>
      </w:ins>
      <w:ins w:id="94" w:author="Erik Hedlin" w:date="2020-10-19T09:20:00Z">
        <w:r w:rsidRPr="00C56B26">
          <w:rPr>
            <w:rPrChange w:id="95" w:author="Erik Hedlin" w:date="2020-10-20T11:31:00Z">
              <w:rPr>
                <w:highlight w:val="yellow"/>
              </w:rPr>
            </w:rPrChange>
          </w:rPr>
          <w:t xml:space="preserve"> Index (NDVI) </w:t>
        </w:r>
      </w:ins>
      <w:ins w:id="96" w:author="Erik Hedlin" w:date="2020-10-19T09:21:00Z">
        <w:r w:rsidRPr="00C56B26">
          <w:rPr>
            <w:rPrChange w:id="97" w:author="Erik Hedlin" w:date="2020-10-20T11:31:00Z">
              <w:rPr>
                <w:highlight w:val="yellow"/>
              </w:rPr>
            </w:rPrChange>
          </w:rPr>
          <w:t xml:space="preserve">was </w:t>
        </w:r>
      </w:ins>
      <w:ins w:id="98" w:author="Erik Hedlin" w:date="2020-10-19T09:23:00Z">
        <w:r w:rsidRPr="00C56B26">
          <w:rPr>
            <w:rPrChange w:id="99" w:author="Erik Hedlin" w:date="2020-10-20T11:31:00Z">
              <w:rPr>
                <w:highlight w:val="yellow"/>
              </w:rPr>
            </w:rPrChange>
          </w:rPr>
          <w:t xml:space="preserve">used </w:t>
        </w:r>
      </w:ins>
      <w:ins w:id="100" w:author="Erik Hedlin" w:date="2020-10-19T09:24:00Z">
        <w:r w:rsidRPr="00C56B26">
          <w:rPr>
            <w:rPrChange w:id="101" w:author="Erik Hedlin" w:date="2020-10-20T11:31:00Z">
              <w:rPr>
                <w:highlight w:val="yellow"/>
              </w:rPr>
            </w:rPrChange>
          </w:rPr>
          <w:t xml:space="preserve">to quantify </w:t>
        </w:r>
      </w:ins>
      <w:ins w:id="102" w:author="Erik Hedlin" w:date="2020-10-19T09:25:00Z">
        <w:r w:rsidRPr="00C56B26">
          <w:rPr>
            <w:rPrChange w:id="103" w:author="Erik Hedlin" w:date="2020-10-20T11:31:00Z">
              <w:rPr>
                <w:highlight w:val="yellow"/>
              </w:rPr>
            </w:rPrChange>
          </w:rPr>
          <w:t>plant</w:t>
        </w:r>
      </w:ins>
      <w:ins w:id="104" w:author="Erik Hedlin" w:date="2020-10-19T09:24:00Z">
        <w:r w:rsidRPr="00C56B26">
          <w:rPr>
            <w:rPrChange w:id="105" w:author="Erik Hedlin" w:date="2020-10-20T11:31:00Z">
              <w:rPr>
                <w:highlight w:val="yellow"/>
              </w:rPr>
            </w:rPrChange>
          </w:rPr>
          <w:t xml:space="preserve"> productivity throughout the study area.</w:t>
        </w:r>
      </w:ins>
      <w:ins w:id="106" w:author="Erik Hedlin" w:date="2020-10-19T09:28:00Z">
        <w:r w:rsidR="00B70BC2" w:rsidRPr="00C56B26">
          <w:rPr>
            <w:rPrChange w:id="107" w:author="Erik Hedlin" w:date="2020-10-20T11:31:00Z">
              <w:rPr>
                <w:highlight w:val="yellow"/>
              </w:rPr>
            </w:rPrChange>
          </w:rPr>
          <w:t xml:space="preserve"> </w:t>
        </w:r>
      </w:ins>
      <w:ins w:id="108" w:author="Erik Hedlin" w:date="2020-10-19T09:30:00Z">
        <w:r w:rsidR="00B70BC2" w:rsidRPr="00C56B26">
          <w:rPr>
            <w:rPrChange w:id="109" w:author="Erik Hedlin" w:date="2020-10-20T11:31:00Z">
              <w:rPr>
                <w:highlight w:val="yellow"/>
              </w:rPr>
            </w:rPrChange>
          </w:rPr>
          <w:t>Plants absorb solar radiation within the visible spectrum</w:t>
        </w:r>
      </w:ins>
      <w:ins w:id="110" w:author="Erik Hedlin" w:date="2020-10-19T09:31:00Z">
        <w:r w:rsidR="00B70BC2" w:rsidRPr="00C56B26">
          <w:rPr>
            <w:rPrChange w:id="111" w:author="Erik Hedlin" w:date="2020-10-20T11:31:00Z">
              <w:rPr>
                <w:highlight w:val="yellow"/>
              </w:rPr>
            </w:rPrChange>
          </w:rPr>
          <w:t xml:space="preserve"> to power photosynthesis, and leaf cell structures reflect light in the near-infrared</w:t>
        </w:r>
      </w:ins>
      <w:ins w:id="112" w:author="Erik Hedlin" w:date="2020-10-19T09:32:00Z">
        <w:r w:rsidR="00B70BC2" w:rsidRPr="00C56B26">
          <w:rPr>
            <w:rPrChange w:id="113" w:author="Erik Hedlin" w:date="2020-10-20T11:31:00Z">
              <w:rPr>
                <w:highlight w:val="yellow"/>
              </w:rPr>
            </w:rPrChange>
          </w:rPr>
          <w:t xml:space="preserve">. </w:t>
        </w:r>
      </w:ins>
      <w:ins w:id="114" w:author="Erik Hedlin" w:date="2020-10-19T09:36:00Z">
        <w:r w:rsidR="00B70BC2" w:rsidRPr="00C56B26">
          <w:rPr>
            <w:rPrChange w:id="115" w:author="Erik Hedlin" w:date="2020-10-20T11:31:00Z">
              <w:rPr>
                <w:highlight w:val="yellow"/>
              </w:rPr>
            </w:rPrChange>
          </w:rPr>
          <w:t xml:space="preserve">This results in a light reflectance signature that is unique to plants, and </w:t>
        </w:r>
      </w:ins>
      <w:ins w:id="116" w:author="Erik Hedlin" w:date="2020-10-19T09:32:00Z">
        <w:r w:rsidR="00B70BC2" w:rsidRPr="00C56B26">
          <w:rPr>
            <w:rPrChange w:id="117" w:author="Erik Hedlin" w:date="2020-10-20T11:31:00Z">
              <w:rPr>
                <w:highlight w:val="yellow"/>
              </w:rPr>
            </w:rPrChange>
          </w:rPr>
          <w:t xml:space="preserve">Satellites equipped with </w:t>
        </w:r>
      </w:ins>
      <w:ins w:id="118" w:author="Erik Hedlin" w:date="2020-10-19T09:34:00Z">
        <w:r w:rsidR="00B70BC2" w:rsidRPr="00C56B26">
          <w:rPr>
            <w:rPrChange w:id="119" w:author="Erik Hedlin" w:date="2020-10-20T11:31:00Z">
              <w:rPr>
                <w:highlight w:val="yellow"/>
              </w:rPr>
            </w:rPrChange>
          </w:rPr>
          <w:t xml:space="preserve">visible and near-infrared </w:t>
        </w:r>
      </w:ins>
      <w:ins w:id="120" w:author="Erik Hedlin" w:date="2020-10-19T09:32:00Z">
        <w:r w:rsidR="00B70BC2" w:rsidRPr="00C56B26">
          <w:rPr>
            <w:rPrChange w:id="121" w:author="Erik Hedlin" w:date="2020-10-20T11:31:00Z">
              <w:rPr>
                <w:highlight w:val="yellow"/>
              </w:rPr>
            </w:rPrChange>
          </w:rPr>
          <w:t xml:space="preserve">sensors that </w:t>
        </w:r>
      </w:ins>
      <w:ins w:id="122" w:author="Erik Hedlin" w:date="2020-10-19T09:33:00Z">
        <w:r w:rsidR="00B70BC2" w:rsidRPr="00C56B26">
          <w:rPr>
            <w:rPrChange w:id="123" w:author="Erik Hedlin" w:date="2020-10-20T11:31:00Z">
              <w:rPr>
                <w:highlight w:val="yellow"/>
              </w:rPr>
            </w:rPrChange>
          </w:rPr>
          <w:t>detect light reflecting</w:t>
        </w:r>
      </w:ins>
      <w:ins w:id="124" w:author="Erik Hedlin" w:date="2020-10-19T09:34:00Z">
        <w:r w:rsidR="00B70BC2" w:rsidRPr="00C56B26">
          <w:rPr>
            <w:rPrChange w:id="125" w:author="Erik Hedlin" w:date="2020-10-20T11:31:00Z">
              <w:rPr>
                <w:highlight w:val="yellow"/>
              </w:rPr>
            </w:rPrChange>
          </w:rPr>
          <w:t xml:space="preserve"> off </w:t>
        </w:r>
      </w:ins>
      <w:ins w:id="126" w:author="Erik Hedlin" w:date="2020-10-19T09:35:00Z">
        <w:r w:rsidR="00B70BC2" w:rsidRPr="00C56B26">
          <w:rPr>
            <w:rPrChange w:id="127" w:author="Erik Hedlin" w:date="2020-10-20T11:31:00Z">
              <w:rPr>
                <w:highlight w:val="yellow"/>
              </w:rPr>
            </w:rPrChange>
          </w:rPr>
          <w:t xml:space="preserve">of </w:t>
        </w:r>
      </w:ins>
      <w:ins w:id="128" w:author="Erik Hedlin" w:date="2020-10-19T09:34:00Z">
        <w:r w:rsidR="00B70BC2" w:rsidRPr="00C56B26">
          <w:rPr>
            <w:rPrChange w:id="129" w:author="Erik Hedlin" w:date="2020-10-20T11:31:00Z">
              <w:rPr>
                <w:highlight w:val="yellow"/>
              </w:rPr>
            </w:rPrChange>
          </w:rPr>
          <w:t xml:space="preserve">earth’s surface can be </w:t>
        </w:r>
        <w:r w:rsidR="00B70BC2" w:rsidRPr="00C56B26">
          <w:rPr>
            <w:rPrChange w:id="130" w:author="Erik Hedlin" w:date="2020-10-20T11:31:00Z">
              <w:rPr>
                <w:highlight w:val="yellow"/>
              </w:rPr>
            </w:rPrChange>
          </w:rPr>
          <w:lastRenderedPageBreak/>
          <w:t xml:space="preserve">used to </w:t>
        </w:r>
      </w:ins>
      <w:ins w:id="131" w:author="Erik Hedlin" w:date="2020-10-19T09:35:00Z">
        <w:r w:rsidR="00B70BC2" w:rsidRPr="00C56B26">
          <w:rPr>
            <w:rPrChange w:id="132" w:author="Erik Hedlin" w:date="2020-10-20T11:31:00Z">
              <w:rPr>
                <w:highlight w:val="yellow"/>
              </w:rPr>
            </w:rPrChange>
          </w:rPr>
          <w:t>map vegetation</w:t>
        </w:r>
      </w:ins>
      <w:ins w:id="133" w:author="Erik Hedlin" w:date="2020-10-19T09:37:00Z">
        <w:r w:rsidR="00B70BC2" w:rsidRPr="00C56B26">
          <w:rPr>
            <w:rPrChange w:id="134" w:author="Erik Hedlin" w:date="2020-10-20T11:31:00Z">
              <w:rPr>
                <w:highlight w:val="yellow"/>
              </w:rPr>
            </w:rPrChange>
          </w:rPr>
          <w:t>.</w:t>
        </w:r>
        <w:r w:rsidR="00513B0A" w:rsidRPr="00C56B26">
          <w:rPr>
            <w:rPrChange w:id="135" w:author="Erik Hedlin" w:date="2020-10-20T11:31:00Z">
              <w:rPr>
                <w:highlight w:val="yellow"/>
              </w:rPr>
            </w:rPrChange>
          </w:rPr>
          <w:t xml:space="preserve"> We calculated NDVI </w:t>
        </w:r>
      </w:ins>
      <w:ins w:id="136" w:author="Erik Hedlin" w:date="2020-10-19T09:38:00Z">
        <w:r w:rsidR="00513B0A" w:rsidRPr="00C56B26">
          <w:rPr>
            <w:rPrChange w:id="137" w:author="Erik Hedlin" w:date="2020-10-20T11:31:00Z">
              <w:rPr>
                <w:highlight w:val="yellow"/>
              </w:rPr>
            </w:rPrChange>
          </w:rPr>
          <w:t xml:space="preserve">for the RMA </w:t>
        </w:r>
      </w:ins>
      <w:ins w:id="138" w:author="Erik Hedlin" w:date="2020-10-19T09:37:00Z">
        <w:r w:rsidR="00513B0A" w:rsidRPr="00C56B26">
          <w:rPr>
            <w:rPrChange w:id="139" w:author="Erik Hedlin" w:date="2020-10-20T11:31:00Z">
              <w:rPr>
                <w:highlight w:val="yellow"/>
              </w:rPr>
            </w:rPrChange>
          </w:rPr>
          <w:t>at a spatial resolution of 25m using data collected by Copernicus’ Se</w:t>
        </w:r>
      </w:ins>
      <w:ins w:id="140" w:author="Erik Hedlin" w:date="2020-10-19T09:38:00Z">
        <w:r w:rsidR="00513B0A" w:rsidRPr="00C56B26">
          <w:rPr>
            <w:rPrChange w:id="141" w:author="Erik Hedlin" w:date="2020-10-20T11:31:00Z">
              <w:rPr>
                <w:highlight w:val="yellow"/>
              </w:rPr>
            </w:rPrChange>
          </w:rPr>
          <w:t>ntinel 2 satellite.</w:t>
        </w:r>
      </w:ins>
      <w:ins w:id="142" w:author="Erik Hedlin" w:date="2020-10-19T09:37:00Z">
        <w:r w:rsidR="00B70BC2" w:rsidRPr="00C56B26">
          <w:rPr>
            <w:rPrChange w:id="143" w:author="Erik Hedlin" w:date="2020-10-20T11:31:00Z">
              <w:rPr>
                <w:highlight w:val="yellow"/>
              </w:rPr>
            </w:rPrChange>
          </w:rPr>
          <w:t xml:space="preserve"> </w:t>
        </w:r>
      </w:ins>
    </w:p>
    <w:p w14:paraId="7731E8A2" w14:textId="749FC5A1" w:rsidR="00081377" w:rsidRPr="00C56B26" w:rsidRDefault="00513B0A" w:rsidP="00FB11ED">
      <w:pPr>
        <w:rPr>
          <w:ins w:id="144" w:author="Erik Hedlin" w:date="2020-10-19T11:07:00Z"/>
          <w:rPrChange w:id="145" w:author="Erik Hedlin" w:date="2020-10-20T11:31:00Z">
            <w:rPr>
              <w:ins w:id="146" w:author="Erik Hedlin" w:date="2020-10-19T11:07:00Z"/>
              <w:highlight w:val="yellow"/>
            </w:rPr>
          </w:rPrChange>
        </w:rPr>
      </w:pPr>
      <w:ins w:id="147" w:author="Erik Hedlin" w:date="2020-10-19T09:38:00Z">
        <w:r w:rsidRPr="00C56B26">
          <w:rPr>
            <w:rPrChange w:id="148" w:author="Erik Hedlin" w:date="2020-10-20T11:31:00Z">
              <w:rPr>
                <w:highlight w:val="yellow"/>
              </w:rPr>
            </w:rPrChange>
          </w:rPr>
          <w:t>NDVI ranges from 0 to 1 depe</w:t>
        </w:r>
      </w:ins>
      <w:ins w:id="149" w:author="Erik Hedlin" w:date="2020-10-19T09:39:00Z">
        <w:r w:rsidRPr="00C56B26">
          <w:rPr>
            <w:rPrChange w:id="150" w:author="Erik Hedlin" w:date="2020-10-20T11:31:00Z">
              <w:rPr>
                <w:highlight w:val="yellow"/>
              </w:rPr>
            </w:rPrChange>
          </w:rPr>
          <w:t xml:space="preserve">nding on the amount of photosynthetically active vegetation, but light reflecting from vegetation can be obscured by cloud cover depending on </w:t>
        </w:r>
      </w:ins>
      <w:ins w:id="151" w:author="Erik Hedlin" w:date="2020-10-19T09:40:00Z">
        <w:r w:rsidRPr="00C56B26">
          <w:rPr>
            <w:rPrChange w:id="152" w:author="Erik Hedlin" w:date="2020-10-20T11:31:00Z">
              <w:rPr>
                <w:highlight w:val="yellow"/>
              </w:rPr>
            </w:rPrChange>
          </w:rPr>
          <w:t xml:space="preserve">when the satellite passes over the area of interest. To correct for cloud cover, we calculated </w:t>
        </w:r>
      </w:ins>
      <w:ins w:id="153" w:author="Erik Hedlin" w:date="2020-10-19T09:41:00Z">
        <w:r w:rsidRPr="00C56B26">
          <w:rPr>
            <w:rPrChange w:id="154" w:author="Erik Hedlin" w:date="2020-10-20T11:31:00Z">
              <w:rPr>
                <w:highlight w:val="yellow"/>
              </w:rPr>
            </w:rPrChange>
          </w:rPr>
          <w:t xml:space="preserve">all </w:t>
        </w:r>
      </w:ins>
      <w:ins w:id="155" w:author="Erik Hedlin" w:date="2020-10-19T09:40:00Z">
        <w:r w:rsidRPr="00C56B26">
          <w:rPr>
            <w:rPrChange w:id="156" w:author="Erik Hedlin" w:date="2020-10-20T11:31:00Z">
              <w:rPr>
                <w:highlight w:val="yellow"/>
              </w:rPr>
            </w:rPrChange>
          </w:rPr>
          <w:t>NDVI</w:t>
        </w:r>
      </w:ins>
      <w:ins w:id="157" w:author="Erik Hedlin" w:date="2020-10-19T09:41:00Z">
        <w:r w:rsidRPr="00C56B26">
          <w:rPr>
            <w:rPrChange w:id="158" w:author="Erik Hedlin" w:date="2020-10-20T11:31:00Z">
              <w:rPr>
                <w:highlight w:val="yellow"/>
              </w:rPr>
            </w:rPrChange>
          </w:rPr>
          <w:t xml:space="preserve"> values from 2015 to August 31, 2020, and reduced the data to the maximum NDVI value for each </w:t>
        </w:r>
      </w:ins>
      <w:ins w:id="159" w:author="Erik Hedlin" w:date="2020-10-19T09:42:00Z">
        <w:r w:rsidRPr="00C56B26">
          <w:rPr>
            <w:rPrChange w:id="160" w:author="Erik Hedlin" w:date="2020-10-20T11:31:00Z">
              <w:rPr>
                <w:highlight w:val="yellow"/>
              </w:rPr>
            </w:rPrChange>
          </w:rPr>
          <w:t xml:space="preserve">25m x 25m </w:t>
        </w:r>
      </w:ins>
      <w:ins w:id="161" w:author="Erik Hedlin" w:date="2020-10-19T09:41:00Z">
        <w:r w:rsidRPr="00C56B26">
          <w:rPr>
            <w:rPrChange w:id="162" w:author="Erik Hedlin" w:date="2020-10-20T11:31:00Z">
              <w:rPr>
                <w:highlight w:val="yellow"/>
              </w:rPr>
            </w:rPrChange>
          </w:rPr>
          <w:t>cell</w:t>
        </w:r>
      </w:ins>
      <w:ins w:id="163" w:author="Erik Hedlin" w:date="2020-10-19T09:42:00Z">
        <w:r w:rsidRPr="00C56B26">
          <w:rPr>
            <w:rPrChange w:id="164" w:author="Erik Hedlin" w:date="2020-10-20T11:31:00Z">
              <w:rPr>
                <w:highlight w:val="yellow"/>
              </w:rPr>
            </w:rPrChange>
          </w:rPr>
          <w:t xml:space="preserve"> throughout the study area</w:t>
        </w:r>
      </w:ins>
      <w:ins w:id="165" w:author="Erik Hedlin" w:date="2020-10-19T09:41:00Z">
        <w:r w:rsidRPr="00C56B26">
          <w:rPr>
            <w:rPrChange w:id="166" w:author="Erik Hedlin" w:date="2020-10-20T11:31:00Z">
              <w:rPr>
                <w:highlight w:val="yellow"/>
              </w:rPr>
            </w:rPrChange>
          </w:rPr>
          <w:t xml:space="preserve">. </w:t>
        </w:r>
      </w:ins>
      <w:ins w:id="167" w:author="Erik Hedlin" w:date="2020-10-19T11:03:00Z">
        <w:r w:rsidR="00081377" w:rsidRPr="00C56B26">
          <w:rPr>
            <w:rPrChange w:id="168" w:author="Erik Hedlin" w:date="2020-10-20T11:31:00Z">
              <w:rPr>
                <w:highlight w:val="yellow"/>
              </w:rPr>
            </w:rPrChange>
          </w:rPr>
          <w:t xml:space="preserve">To examine </w:t>
        </w:r>
      </w:ins>
      <w:ins w:id="169" w:author="Erik Hedlin" w:date="2020-10-19T11:04:00Z">
        <w:r w:rsidR="00081377" w:rsidRPr="00C56B26">
          <w:rPr>
            <w:rPrChange w:id="170" w:author="Erik Hedlin" w:date="2020-10-20T11:31:00Z">
              <w:rPr>
                <w:highlight w:val="yellow"/>
              </w:rPr>
            </w:rPrChange>
          </w:rPr>
          <w:t xml:space="preserve">whether or not </w:t>
        </w:r>
      </w:ins>
      <w:ins w:id="171" w:author="Erik Hedlin" w:date="2020-10-19T11:03:00Z">
        <w:r w:rsidR="00081377" w:rsidRPr="00C56B26">
          <w:rPr>
            <w:rPrChange w:id="172" w:author="Erik Hedlin" w:date="2020-10-20T11:31:00Z">
              <w:rPr>
                <w:highlight w:val="yellow"/>
              </w:rPr>
            </w:rPrChange>
          </w:rPr>
          <w:t xml:space="preserve">NDVI </w:t>
        </w:r>
      </w:ins>
      <w:ins w:id="173" w:author="Erik Hedlin" w:date="2020-10-19T11:04:00Z">
        <w:r w:rsidR="00081377" w:rsidRPr="00C56B26">
          <w:rPr>
            <w:rPrChange w:id="174" w:author="Erik Hedlin" w:date="2020-10-20T11:31:00Z">
              <w:rPr>
                <w:highlight w:val="yellow"/>
              </w:rPr>
            </w:rPrChange>
          </w:rPr>
          <w:t xml:space="preserve">explains site occupancy and breeding success among raptors, we further reduced NDVI </w:t>
        </w:r>
      </w:ins>
      <w:ins w:id="175" w:author="Erik Hedlin" w:date="2020-10-19T11:05:00Z">
        <w:r w:rsidR="00081377" w:rsidRPr="00C56B26">
          <w:rPr>
            <w:rPrChange w:id="176" w:author="Erik Hedlin" w:date="2020-10-20T11:31:00Z">
              <w:rPr>
                <w:highlight w:val="yellow"/>
              </w:rPr>
            </w:rPrChange>
          </w:rPr>
          <w:t xml:space="preserve">data </w:t>
        </w:r>
      </w:ins>
      <w:ins w:id="177" w:author="Erik Hedlin" w:date="2020-10-19T11:04:00Z">
        <w:r w:rsidR="00081377" w:rsidRPr="00C56B26">
          <w:rPr>
            <w:rPrChange w:id="178" w:author="Erik Hedlin" w:date="2020-10-20T11:31:00Z">
              <w:rPr>
                <w:highlight w:val="yellow"/>
              </w:rPr>
            </w:rPrChange>
          </w:rPr>
          <w:t xml:space="preserve">to single values </w:t>
        </w:r>
      </w:ins>
      <w:ins w:id="179" w:author="Erik Hedlin" w:date="2020-10-19T11:05:00Z">
        <w:r w:rsidR="00081377" w:rsidRPr="00C56B26">
          <w:rPr>
            <w:rPrChange w:id="180" w:author="Erik Hedlin" w:date="2020-10-20T11:31:00Z">
              <w:rPr>
                <w:highlight w:val="yellow"/>
              </w:rPr>
            </w:rPrChange>
          </w:rPr>
          <w:t xml:space="preserve">associated with </w:t>
        </w:r>
      </w:ins>
      <w:ins w:id="181" w:author="Erik Hedlin" w:date="2020-10-19T11:04:00Z">
        <w:r w:rsidR="00081377" w:rsidRPr="00C56B26">
          <w:rPr>
            <w:rPrChange w:id="182" w:author="Erik Hedlin" w:date="2020-10-20T11:31:00Z">
              <w:rPr>
                <w:highlight w:val="yellow"/>
              </w:rPr>
            </w:rPrChange>
          </w:rPr>
          <w:t xml:space="preserve">each breeding site. </w:t>
        </w:r>
      </w:ins>
      <w:ins w:id="183" w:author="Erik Hedlin" w:date="2020-10-19T11:05:00Z">
        <w:r w:rsidR="00081377" w:rsidRPr="00C56B26">
          <w:rPr>
            <w:rPrChange w:id="184" w:author="Erik Hedlin" w:date="2020-10-20T11:31:00Z">
              <w:rPr>
                <w:highlight w:val="yellow"/>
              </w:rPr>
            </w:rPrChange>
          </w:rPr>
          <w:t xml:space="preserve">To do so, we calculated the mean, maximum, and standard deviation of NDVI values within </w:t>
        </w:r>
      </w:ins>
      <w:ins w:id="185" w:author="Erik Hedlin" w:date="2020-10-19T11:06:00Z">
        <w:r w:rsidR="00081377" w:rsidRPr="00C56B26">
          <w:rPr>
            <w:rPrChange w:id="186" w:author="Erik Hedlin" w:date="2020-10-20T11:31:00Z">
              <w:rPr>
                <w:highlight w:val="yellow"/>
              </w:rPr>
            </w:rPrChange>
          </w:rPr>
          <w:t>a buffer surrounding each nest site</w:t>
        </w:r>
      </w:ins>
      <w:ins w:id="187" w:author="Erik Hedlin" w:date="2020-10-19T11:07:00Z">
        <w:r w:rsidR="00081377" w:rsidRPr="00C56B26">
          <w:rPr>
            <w:rPrChange w:id="188" w:author="Erik Hedlin" w:date="2020-10-20T11:31:00Z">
              <w:rPr>
                <w:highlight w:val="yellow"/>
              </w:rPr>
            </w:rPrChange>
          </w:rPr>
          <w:t>, with a buffer radius of 3</w:t>
        </w:r>
      </w:ins>
      <w:ins w:id="189" w:author="Erik Hedlin" w:date="2020-10-19T11:08:00Z">
        <w:r w:rsidR="00081377" w:rsidRPr="00C56B26">
          <w:rPr>
            <w:rPrChange w:id="190" w:author="Erik Hedlin" w:date="2020-10-20T11:31:00Z">
              <w:rPr>
                <w:highlight w:val="yellow"/>
              </w:rPr>
            </w:rPrChange>
          </w:rPr>
          <w:t>500m (see figure _)</w:t>
        </w:r>
      </w:ins>
      <w:ins w:id="191" w:author="Erik Hedlin" w:date="2020-10-19T11:07:00Z">
        <w:r w:rsidR="00081377" w:rsidRPr="00C56B26">
          <w:rPr>
            <w:rPrChange w:id="192" w:author="Erik Hedlin" w:date="2020-10-20T11:31:00Z">
              <w:rPr>
                <w:highlight w:val="yellow"/>
              </w:rPr>
            </w:rPrChange>
          </w:rPr>
          <w:t>.</w:t>
        </w:r>
      </w:ins>
    </w:p>
    <w:p w14:paraId="13515F65" w14:textId="1FD314D6" w:rsidR="00081377" w:rsidRDefault="00081377" w:rsidP="00FB11ED">
      <w:pPr>
        <w:rPr>
          <w:ins w:id="193" w:author="Erik Hedlin" w:date="2020-10-19T11:07:00Z"/>
          <w:highlight w:val="yellow"/>
        </w:rPr>
      </w:pPr>
      <w:ins w:id="194" w:author="Erik Hedlin" w:date="2020-10-19T11:07:00Z">
        <w:r>
          <w:rPr>
            <w:noProof/>
          </w:rPr>
          <w:drawing>
            <wp:inline distT="0" distB="0" distL="0" distR="0" wp14:anchorId="7FD31487" wp14:editId="3E79D007">
              <wp:extent cx="6400800" cy="3780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dvi_exampl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0" cy="3780155"/>
                      </a:xfrm>
                      <a:prstGeom prst="rect">
                        <a:avLst/>
                      </a:prstGeom>
                    </pic:spPr>
                  </pic:pic>
                </a:graphicData>
              </a:graphic>
            </wp:inline>
          </w:drawing>
        </w:r>
      </w:ins>
    </w:p>
    <w:p w14:paraId="1B034B24" w14:textId="0CB6EF3E" w:rsidR="00081377" w:rsidRDefault="00081377" w:rsidP="00FB11ED">
      <w:pPr>
        <w:rPr>
          <w:ins w:id="195" w:author="Erik Hedlin" w:date="2020-10-19T11:07:00Z"/>
          <w:highlight w:val="yellow"/>
        </w:rPr>
      </w:pPr>
    </w:p>
    <w:p w14:paraId="6104DBCA" w14:textId="77777777" w:rsidR="00081377" w:rsidRPr="00FA4371" w:rsidRDefault="00081377">
      <w:pPr>
        <w:rPr>
          <w:highlight w:val="yellow"/>
        </w:rPr>
        <w:pPrChange w:id="196" w:author="Erik Hedlin" w:date="2020-10-19T09:19:00Z">
          <w:pPr>
            <w:pStyle w:val="BodyText-EDI"/>
          </w:pPr>
        </w:pPrChange>
      </w:pPr>
    </w:p>
    <w:p w14:paraId="599DF473" w14:textId="77777777" w:rsidR="00DF37B5" w:rsidRPr="0061035F" w:rsidRDefault="00DF37B5" w:rsidP="00DF37B5">
      <w:pPr>
        <w:pStyle w:val="Heading4"/>
      </w:pPr>
      <w:bookmarkStart w:id="197" w:name="_Ref28008996"/>
      <w:r w:rsidRPr="0061035F">
        <w:t>Assigning Nesting Sites to Nesting Territories</w:t>
      </w:r>
      <w:bookmarkEnd w:id="73"/>
      <w:bookmarkEnd w:id="197"/>
    </w:p>
    <w:p w14:paraId="1BB7B8A5" w14:textId="77777777" w:rsidR="00DF37B5" w:rsidRPr="00A23FDD" w:rsidRDefault="00DF37B5" w:rsidP="00DF37B5">
      <w:pPr>
        <w:pStyle w:val="BodyText-EDI"/>
      </w:pPr>
      <w:r w:rsidRPr="00A23FDD">
        <w:t xml:space="preserve">In the absence of marked individuals, it can be challenging to definitively identify alternative nesting sites. Failure to account for alternative nesting sites can lead to underestimating demographic parameters such as annual productivity. To address this problem, a rule-based approach was used to estimate the number of alternative nesting sites within the RMA. Mean </w:t>
      </w:r>
      <w:r>
        <w:t>NND</w:t>
      </w:r>
      <w:r w:rsidRPr="00A23FDD">
        <w:t xml:space="preserve"> within the RMA </w:t>
      </w:r>
      <w:r w:rsidRPr="002E00FB">
        <w:rPr>
          <w:noProof/>
        </w:rPr>
        <w:t>equa</w:t>
      </w:r>
      <w:r>
        <w:rPr>
          <w:noProof/>
        </w:rPr>
        <w:t>l</w:t>
      </w:r>
      <w:r w:rsidRPr="002E00FB">
        <w:rPr>
          <w:noProof/>
        </w:rPr>
        <w:t>led</w:t>
      </w:r>
      <w:r w:rsidRPr="00A23FDD">
        <w:t xml:space="preserve"> 1.2</w:t>
      </w:r>
      <w:r>
        <w:t> </w:t>
      </w:r>
      <w:r w:rsidRPr="00A23FDD">
        <w:t>km, and this information was used with the following rule set to identify clusters of nesting sites that were potential alternative nesting sites (</w:t>
      </w:r>
      <w:r>
        <w:fldChar w:fldCharType="begin"/>
      </w:r>
      <w:r>
        <w:instrText xml:space="preserve"> REF _Ref496781793 \h </w:instrText>
      </w:r>
      <w:r>
        <w:fldChar w:fldCharType="separate"/>
      </w:r>
      <w:r w:rsidRPr="0061035F">
        <w:t>Figure </w:t>
      </w:r>
      <w:r>
        <w:rPr>
          <w:noProof/>
        </w:rPr>
        <w:t>6</w:t>
      </w:r>
      <w:r>
        <w:noBreakHyphen/>
      </w:r>
      <w:r>
        <w:rPr>
          <w:noProof/>
        </w:rPr>
        <w:t>1</w:t>
      </w:r>
      <w:r>
        <w:fldChar w:fldCharType="end"/>
      </w:r>
      <w:r>
        <w:t>)</w:t>
      </w:r>
      <w:r w:rsidRPr="00A23FDD">
        <w:t>:</w:t>
      </w:r>
    </w:p>
    <w:p w14:paraId="723355C0" w14:textId="77777777" w:rsidR="00DF37B5" w:rsidRPr="00A23FDD" w:rsidRDefault="00DF37B5" w:rsidP="00DF37B5">
      <w:pPr>
        <w:pStyle w:val="ListBullet"/>
      </w:pPr>
      <w:r w:rsidRPr="00A23FDD">
        <w:lastRenderedPageBreak/>
        <w:t xml:space="preserve">If two species-specific nesting sites </w:t>
      </w:r>
      <w:r>
        <w:t xml:space="preserve">were </w:t>
      </w:r>
      <w:r w:rsidRPr="00A23FDD">
        <w:t>within 1</w:t>
      </w:r>
      <w:r>
        <w:t> </w:t>
      </w:r>
      <w:r w:rsidRPr="00A23FDD">
        <w:t>km of each other</w:t>
      </w:r>
      <w:r>
        <w:t>,</w:t>
      </w:r>
      <w:r w:rsidRPr="00A23FDD">
        <w:t xml:space="preserve"> they were considered alternative nesting sites in a single nesting territory.</w:t>
      </w:r>
    </w:p>
    <w:p w14:paraId="366D8F5A" w14:textId="77777777" w:rsidR="00DF37B5" w:rsidRPr="00A23FDD" w:rsidRDefault="00DF37B5" w:rsidP="00DF37B5">
      <w:pPr>
        <w:pStyle w:val="ListBullet"/>
      </w:pPr>
      <w:r w:rsidRPr="00A23FDD">
        <w:t>If two nesting sites within 1</w:t>
      </w:r>
      <w:r>
        <w:t> </w:t>
      </w:r>
      <w:r w:rsidRPr="00A23FDD">
        <w:t>km of each other were occupied by the same species in a given year, they were considered separate territories.</w:t>
      </w:r>
    </w:p>
    <w:p w14:paraId="2421390D" w14:textId="77777777" w:rsidR="00DF37B5" w:rsidRPr="00920941" w:rsidRDefault="00DF37B5" w:rsidP="00DF37B5">
      <w:pPr>
        <w:pStyle w:val="ListBullet"/>
      </w:pPr>
      <w:r w:rsidRPr="00A23FDD">
        <w:t>If multiple species-specific nesting sites were within 1</w:t>
      </w:r>
      <w:r>
        <w:t> </w:t>
      </w:r>
      <w:r w:rsidRPr="00A23FDD">
        <w:t>km of one another, discrete geographic landforms or discontinuities in cliff structure were used to separate or combine sites into territories.</w:t>
      </w:r>
    </w:p>
    <w:p w14:paraId="29967AE5" w14:textId="77777777" w:rsidR="00DF37B5" w:rsidRPr="00A23FDD" w:rsidRDefault="00DF37B5" w:rsidP="00DF37B5">
      <w:pPr>
        <w:pStyle w:val="BodyText-EDI"/>
      </w:pPr>
      <w:r w:rsidRPr="00A23FDD">
        <w:t xml:space="preserve">Temporal patterns of multi-species occupancy were used to assess the plausibility of decisions based on </w:t>
      </w:r>
      <w:r>
        <w:t xml:space="preserve">the </w:t>
      </w:r>
      <w:r w:rsidRPr="002E00FB">
        <w:rPr>
          <w:noProof/>
        </w:rPr>
        <w:t>application</w:t>
      </w:r>
      <w:r w:rsidRPr="00A23FDD">
        <w:t xml:space="preserve"> of the three rules listed above. For example, if two nesting sites were located within 1</w:t>
      </w:r>
      <w:r>
        <w:t> </w:t>
      </w:r>
      <w:r w:rsidRPr="00A23FDD">
        <w:t>km of each other and were occupied by two different species in alternating years, these nesting sites were identified as distinct alternative nesting sites for each species.</w:t>
      </w:r>
    </w:p>
    <w:p w14:paraId="0CF56E7F" w14:textId="77777777" w:rsidR="00DF37B5" w:rsidRPr="00A23FDD" w:rsidRDefault="00DF37B5" w:rsidP="00DF37B5">
      <w:pPr>
        <w:pStyle w:val="BodyText-EDI"/>
      </w:pPr>
      <w:r w:rsidRPr="00A23FDD">
        <w:t>Assigning Identification Numbers (ID) to Nesting Territories was conducted according to the following rule set:</w:t>
      </w:r>
    </w:p>
    <w:p w14:paraId="3E9CC6AB" w14:textId="77777777" w:rsidR="00DF37B5" w:rsidRPr="00A23FDD" w:rsidRDefault="00DF37B5" w:rsidP="00DF37B5">
      <w:pPr>
        <w:pStyle w:val="ListBullet"/>
      </w:pPr>
      <w:r w:rsidRPr="00A23FDD">
        <w:t xml:space="preserve">Nesting Territory IDs were assigned within species only (e.g., Nesting Territory IDs for PEFA and RLHA were never shared). </w:t>
      </w:r>
    </w:p>
    <w:p w14:paraId="1F7E615E" w14:textId="77777777" w:rsidR="00DF37B5" w:rsidRPr="00A23FDD" w:rsidRDefault="00DF37B5" w:rsidP="00DF37B5">
      <w:pPr>
        <w:pStyle w:val="ListBullet"/>
      </w:pPr>
      <w:r w:rsidRPr="00A23FDD">
        <w:t>Nesting Territory IDs were assigned using the Identification Number of one of the Nesting Sites in the cluster according to the following rule set, in order of priority:</w:t>
      </w:r>
    </w:p>
    <w:p w14:paraId="4E6A256B" w14:textId="77777777" w:rsidR="00DF37B5" w:rsidRPr="00D42EF6" w:rsidRDefault="00DF37B5" w:rsidP="00DF37B5">
      <w:pPr>
        <w:pStyle w:val="ListParagraph"/>
        <w:numPr>
          <w:ilvl w:val="2"/>
          <w:numId w:val="17"/>
        </w:numPr>
        <w:rPr>
          <w:rFonts w:ascii="Garamond" w:hAnsi="Garamond"/>
          <w:sz w:val="24"/>
        </w:rPr>
      </w:pPr>
      <w:r>
        <w:rPr>
          <w:rFonts w:ascii="Garamond" w:hAnsi="Garamond"/>
          <w:sz w:val="24"/>
        </w:rPr>
        <w:t>l</w:t>
      </w:r>
      <w:r w:rsidRPr="00D42EF6">
        <w:rPr>
          <w:rFonts w:ascii="Garamond" w:hAnsi="Garamond"/>
          <w:sz w:val="24"/>
        </w:rPr>
        <w:t>ength of tenure (i.e., nesting sites with the longest tenure)</w:t>
      </w:r>
      <w:r>
        <w:rPr>
          <w:rFonts w:ascii="Garamond" w:hAnsi="Garamond"/>
          <w:sz w:val="24"/>
        </w:rPr>
        <w:t>; and</w:t>
      </w:r>
    </w:p>
    <w:p w14:paraId="592A64A5" w14:textId="77777777" w:rsidR="00DF37B5" w:rsidRPr="0061035F" w:rsidRDefault="00DF37B5" w:rsidP="00DF37B5">
      <w:pPr>
        <w:pStyle w:val="ListBullet3"/>
        <w:numPr>
          <w:ilvl w:val="2"/>
          <w:numId w:val="17"/>
        </w:numPr>
      </w:pPr>
      <w:r>
        <w:rPr>
          <w:lang w:bidi="en-US"/>
        </w:rPr>
        <w:t>f</w:t>
      </w:r>
      <w:r w:rsidRPr="00786F77">
        <w:rPr>
          <w:lang w:bidi="en-US"/>
        </w:rPr>
        <w:t xml:space="preserve">irst tenure (i.e., nesting sites with </w:t>
      </w:r>
      <w:r>
        <w:rPr>
          <w:lang w:bidi="en-US"/>
        </w:rPr>
        <w:t xml:space="preserve">the </w:t>
      </w:r>
      <w:r w:rsidRPr="002E00FB">
        <w:rPr>
          <w:noProof/>
          <w:lang w:bidi="en-US"/>
        </w:rPr>
        <w:t>first</w:t>
      </w:r>
      <w:r w:rsidRPr="00786F77">
        <w:rPr>
          <w:lang w:bidi="en-US"/>
        </w:rPr>
        <w:t xml:space="preserve"> tenure in the event length of tenure was equal)</w:t>
      </w:r>
      <w:r w:rsidRPr="0061035F">
        <w:t>.</w:t>
      </w:r>
    </w:p>
    <w:p w14:paraId="4A63E190" w14:textId="77777777" w:rsidR="00DF37B5" w:rsidRPr="00E0328B" w:rsidRDefault="00DF37B5" w:rsidP="00DF37B5">
      <w:pPr>
        <w:pStyle w:val="ListBullet3"/>
        <w:numPr>
          <w:ilvl w:val="0"/>
          <w:numId w:val="0"/>
        </w:numPr>
        <w:rPr>
          <w:highlight w:val="yellow"/>
        </w:rPr>
      </w:pPr>
    </w:p>
    <w:p w14:paraId="74D1200F" w14:textId="77777777" w:rsidR="00DF37B5" w:rsidRPr="0061035F" w:rsidRDefault="00DF37B5" w:rsidP="00DF37B5">
      <w:pPr>
        <w:pStyle w:val="ListBullet3"/>
        <w:keepNext/>
        <w:numPr>
          <w:ilvl w:val="2"/>
          <w:numId w:val="0"/>
        </w:numPr>
        <w:jc w:val="center"/>
      </w:pPr>
      <w:r>
        <w:rPr>
          <w:noProof/>
          <w:lang w:val="en-US"/>
        </w:rPr>
        <w:lastRenderedPageBreak/>
        <w:drawing>
          <wp:inline distT="0" distB="0" distL="0" distR="0" wp14:anchorId="150E8E10" wp14:editId="6A6CAB9D">
            <wp:extent cx="2355850" cy="2257425"/>
            <wp:effectExtent l="0" t="0" r="6350" b="0"/>
            <wp:docPr id="211514658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9">
                      <a:extLst>
                        <a:ext uri="{28A0092B-C50C-407E-A947-70E740481C1C}">
                          <a14:useLocalDpi xmlns:a14="http://schemas.microsoft.com/office/drawing/2010/main" val="0"/>
                        </a:ext>
                      </a:extLst>
                    </a:blip>
                    <a:stretch>
                      <a:fillRect/>
                    </a:stretch>
                  </pic:blipFill>
                  <pic:spPr>
                    <a:xfrm>
                      <a:off x="0" y="0"/>
                      <a:ext cx="2355850" cy="2257425"/>
                    </a:xfrm>
                    <a:prstGeom prst="rect">
                      <a:avLst/>
                    </a:prstGeom>
                  </pic:spPr>
                </pic:pic>
              </a:graphicData>
            </a:graphic>
          </wp:inline>
        </w:drawing>
      </w:r>
    </w:p>
    <w:p w14:paraId="15C7DBFC" w14:textId="77777777" w:rsidR="00DF37B5" w:rsidRPr="0061035F" w:rsidRDefault="00DF37B5" w:rsidP="00DF37B5">
      <w:pPr>
        <w:pStyle w:val="ListBullet3"/>
        <w:keepNext/>
        <w:numPr>
          <w:ilvl w:val="2"/>
          <w:numId w:val="0"/>
        </w:numPr>
        <w:jc w:val="center"/>
      </w:pPr>
      <w:r>
        <w:rPr>
          <w:noProof/>
          <w:lang w:val="en-US"/>
        </w:rPr>
        <w:drawing>
          <wp:inline distT="0" distB="0" distL="0" distR="0" wp14:anchorId="6600A1E4" wp14:editId="414F8B55">
            <wp:extent cx="5753098" cy="1314450"/>
            <wp:effectExtent l="0" t="0" r="0" b="0"/>
            <wp:docPr id="1416574461"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0">
                      <a:extLst>
                        <a:ext uri="{28A0092B-C50C-407E-A947-70E740481C1C}">
                          <a14:useLocalDpi xmlns:a14="http://schemas.microsoft.com/office/drawing/2010/main" val="0"/>
                        </a:ext>
                      </a:extLst>
                    </a:blip>
                    <a:stretch>
                      <a:fillRect/>
                    </a:stretch>
                  </pic:blipFill>
                  <pic:spPr>
                    <a:xfrm>
                      <a:off x="0" y="0"/>
                      <a:ext cx="5753098" cy="1314450"/>
                    </a:xfrm>
                    <a:prstGeom prst="rect">
                      <a:avLst/>
                    </a:prstGeom>
                  </pic:spPr>
                </pic:pic>
              </a:graphicData>
            </a:graphic>
          </wp:inline>
        </w:drawing>
      </w:r>
    </w:p>
    <w:p w14:paraId="2F4F01D4" w14:textId="77777777" w:rsidR="00DF37B5" w:rsidRPr="0061035F" w:rsidRDefault="00DF37B5" w:rsidP="00DF37B5">
      <w:pPr>
        <w:pStyle w:val="Caption"/>
        <w:spacing w:after="0"/>
      </w:pPr>
      <w:bookmarkStart w:id="198" w:name="_Ref496781793"/>
      <w:bookmarkStart w:id="199" w:name="_Toc44875208"/>
      <w:r w:rsidRPr="0061035F">
        <w:t>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198"/>
      <w:r w:rsidRPr="0061035F">
        <w:tab/>
      </w:r>
      <w:r w:rsidRPr="002E00FB">
        <w:rPr>
          <w:noProof/>
        </w:rPr>
        <w:t>Rule</w:t>
      </w:r>
      <w:r>
        <w:rPr>
          <w:noProof/>
        </w:rPr>
        <w:t>-</w:t>
      </w:r>
      <w:r w:rsidRPr="002E00FB">
        <w:rPr>
          <w:noProof/>
        </w:rPr>
        <w:t>based</w:t>
      </w:r>
      <w:r w:rsidRPr="0061035F">
        <w:t xml:space="preserve"> approach used to assign nesting sites to nesting territories</w:t>
      </w:r>
      <w:r>
        <w:t xml:space="preserve"> for o</w:t>
      </w:r>
      <w:r w:rsidRPr="0061035F">
        <w:t xml:space="preserve">ccupancy </w:t>
      </w:r>
      <w:r>
        <w:t>m</w:t>
      </w:r>
      <w:r w:rsidRPr="0061035F">
        <w:t>odelling</w:t>
      </w:r>
      <w:r>
        <w:t>.</w:t>
      </w:r>
      <w:bookmarkEnd w:id="199"/>
    </w:p>
    <w:p w14:paraId="0505ED19" w14:textId="77777777" w:rsidR="00DF37B5" w:rsidRPr="0061035F" w:rsidRDefault="00DF37B5" w:rsidP="00DF37B5">
      <w:pPr>
        <w:pStyle w:val="Captionexplanation"/>
      </w:pPr>
      <w:bookmarkStart w:id="200" w:name="_Toc504576288"/>
      <w:r w:rsidRPr="0061035F">
        <w:t>A cluster of four nesting sites within 1</w:t>
      </w:r>
      <w:r>
        <w:t> </w:t>
      </w:r>
      <w:r w:rsidRPr="0061035F">
        <w:t>km of one another that exhibit a site occupancy history among seven years for two species (PEFA and RLHA). Nesting Sites 1 and 2 (blue circles with blue borders) have been occupied solely by PEFA. Nesting Site 4 (red circle with red border) has been occupied solely by RLHA. Nesting Site 3 (blue circle with red border) has been occupied by both PEFA and RLHA. In this example, Nesting Sites 1, 2 and 3 are grouped into a single PEFA Nesting Territory and assigned Nesting Territory ID 1 based on PEFA–specific tenure length (Nesting Site 1 has the longest tenure) and first tenure. Nesting Sites 3 and 4 are grouped into a single RLHA Territory and assigned Nesting Territory ID 4 based on RLHA–specific tenure length (Nesting Site 4 has the longest tenure) and first tenure. Unique nesting locations are ultimately defined by a Nesting Territory ID and a Nesting Site ID (E.g., NT ID 1, NS ID 2). NBD = no birds detected.</w:t>
      </w:r>
    </w:p>
    <w:p w14:paraId="05AD7E5E" w14:textId="77777777" w:rsidR="00DF37B5" w:rsidRPr="0061035F" w:rsidRDefault="00DF37B5" w:rsidP="00DF37B5">
      <w:pPr>
        <w:pStyle w:val="Heading4"/>
      </w:pPr>
      <w:r>
        <w:t>Occupancy Modelling</w:t>
      </w:r>
      <w:bookmarkEnd w:id="200"/>
    </w:p>
    <w:p w14:paraId="6BD586EE" w14:textId="77777777" w:rsidR="00DF37B5" w:rsidRPr="00BE3E5B" w:rsidRDefault="00DF37B5" w:rsidP="00DF37B5">
      <w:pPr>
        <w:pStyle w:val="BodyText-EDI"/>
        <w:jc w:val="both"/>
      </w:pPr>
      <w:bookmarkStart w:id="201" w:name="_Toc504576289"/>
      <w:r w:rsidRPr="00BE3E5B">
        <w:t>Although estimation of nesting site occupancy can serve as a metric of population status</w:t>
      </w:r>
      <w:r>
        <w:t xml:space="preserve"> </w:t>
      </w:r>
      <w:r>
        <w:fldChar w:fldCharType="begin"/>
      </w:r>
      <w:r>
        <w:instrText xml:space="preserve"> ADDIN ZOTERO_ITEM CSL_CITATION {"citationID":"BboqSKrQ","properties":{"formattedCitation":"(MacKenzie et al. 2002, 2003)","plainCitation":"(MacKenzie et al. 2002, 2003)","noteIndex":0},"citationItems":[{"id":2347,"uris":["http://zotero.org/groups/206810/items/HGR357DL"],"uri":["http://zotero.org/groups/206810/items/HGR357DL"],"itemData":{"id":2347,"type":"article-journal","container-title":"Ecology","issue":"8","page":"2248–2255","source":"Google Scholar","title":"Estimating site occupancy rates when detection probabilities are less than one","volume":"83","author":[{"family":"MacKenzie","given":"Darryl I."},{"family":"Nichols","given":"James D."},{"family":"Lachman","given":"Gideon B."},{"family":"Droege","given":"Sam"},{"family":"Andrew Royle","given":"J."},{"family":"Langtimm","given":"Catherine A."}],"issued":{"date-parts":[["2002"]]}}},{"id":2182,"uris":["http://zotero.org/groups/206810/items/6H5WVLQV"],"uri":["http://zotero.org/groups/206810/items/6H5WVLQV"],"itemData":{"id":2182,"type":"article-journal","container-title":"Ecology","issue":"8","page":"2200–2207","source":"Google Scholar","title":"Estimating site occupancy, colonization, and local extinction when a species is detected imperfectly","volume":"84","author":[{"family":"MacKenzie","given":"Darryl I."},{"family":"Nichols","given":"James D."},{"family":"Hines","given":"James E."},{"family":"Knutson","given":"Melinda G."},{"family":"Franklin","given":"Alan B."}],"issued":{"date-parts":[["2003"]]}}}],"schema":"https://github.com/citation-style-language/schema/raw/master/csl-citation.json"} </w:instrText>
      </w:r>
      <w:r>
        <w:fldChar w:fldCharType="separate"/>
      </w:r>
      <w:r w:rsidRPr="00A568CF">
        <w:t>(MacKenzie et al. 2002, 2003)</w:t>
      </w:r>
      <w:r>
        <w:fldChar w:fldCharType="end"/>
      </w:r>
      <w:r>
        <w:t xml:space="preserve">, </w:t>
      </w:r>
      <w:r w:rsidRPr="00BE3E5B">
        <w:t xml:space="preserve">detection of nesting pairs is invariably imperfect, and estimating the proportion of occupied sites without accounting for detection error can lead to underestimation of true occupancy </w:t>
      </w:r>
      <w:r>
        <w:fldChar w:fldCharType="begin"/>
      </w:r>
      <w:r>
        <w:instrText xml:space="preserve"> ADDIN ZOTERO_ITEM CSL_CITATION {"citationID":"09ABpFNP","properties":{"formattedCitation":"(K\\uc0\\u233{}ry and Schmidt 2008)","plainCitation":"(Kéry and Schmidt 2008)","noteIndex":0},"citationItems":[{"id":1672,"uris":["http://zotero.org/groups/206810/items/JQESPAE6"],"uri":["http://zotero.org/groups/206810/items/JQESPAE6"],"itemData":{"id":1672,"type":"article-journal","abstract":"Biodiversity monitoring is important to identify conservation needs and test the efficacy of management actions. Variants of “abundance” (\n N\n ) are among the most widely monitored quantities, e.g., (true) abundance, number of occupied sites (distribution, occupancy) or species richness. We propose a sampling-based view of monitoring that clearly acknowledges two sampling processes involved when monitoring \n N\n . First, measurements from the surveyed sample area are generalized to a larger area, hence the importance of a probability sample. Second, even within sampled areas only a sample of units (individuals, occupied sites, species) is counted owing to imperfect detectability \n p\n . If \n p\n &lt; 1, counts are random variables and their expectation \n E\n (\n n\n ) is related to \n N\n via the relationship \n E\n (\n n\n ) = \n N*p\n . Whenever \n p\n &lt; 1, counts vary even under identical conditions and underestimate \n N\n , and patterns in counts confound patterns in \n N\n with those in \n p\n . In addition, part of the population \n N\n may be unavailable for detection, e.g., temporarily outside the sampled quadrat, underground or for another reason not exposed to sampling; hence a more general way of describing a count is \n E\n (\n n\n ) = \n N*a*p\n , where \n a\n is availability probability and \n p\n detection, given availability. We give two examples of monitoring schemes that highlight the importance of explicitly accounting for availability and detectability. In the Swiss reptile Red List update, the widespread and abundant slow worm (\n Anguis fragilis\n ) was recorded in only 22.1% of all sampled quadrats. Only an analysis that accounted for both availability and detectability gave realistic estimates of the species’ distribution. Among 128 bird species monitored in the Swiss breeding bird survey, detection in occupied 1 km\n 2\n quadrats averaged only 64% and varied tremendously by species (3–99 %); hence observed distributions greatly underestimated range sizes and should not be compared among species. We believe that monitoring design and analyses should properly account for these two sampling processes to enable valid inferences about biodiversity. We argue for a more rigorous approach to both monitoring design and analysis to obtain the best possible information about the state of nature. An explicit recognition of, and proper accounting for, the two sampling processes involved in most monitoring programs will go a long way towards this goal.","container-title":"Community Ecology","DOI":"10.1556/ComEc.9.2008.2.10","ISSN":"1585-8553","issue":"2","journalAbbreviation":"Community Ecology","page":"207-216","source":"akademiai.com (Atypon)","title":"Imperfect detection and its consequences for monitoring for conservation","volume":"9","author":[{"family":"Kéry","given":"M."},{"family":"Schmidt","given":"B."}],"issued":{"date-parts":[["2008",12,1]]}}}],"schema":"https://github.com/citation-style-language/schema/raw/master/csl-citation.json"} </w:instrText>
      </w:r>
      <w:r>
        <w:fldChar w:fldCharType="separate"/>
      </w:r>
      <w:r w:rsidRPr="00166390">
        <w:rPr>
          <w:szCs w:val="24"/>
        </w:rPr>
        <w:t>(Kéry and Schmidt 2008)</w:t>
      </w:r>
      <w:r>
        <w:fldChar w:fldCharType="end"/>
      </w:r>
      <w:r w:rsidRPr="00BE3E5B">
        <w:t>. Hierarchical occupancy modeling can estimate parameters that influence occupancy and simultaneously account for</w:t>
      </w:r>
      <w:r>
        <w:t xml:space="preserve"> a</w:t>
      </w:r>
      <w:r w:rsidRPr="00BE3E5B">
        <w:t xml:space="preserve"> detection probability </w:t>
      </w:r>
      <w:r>
        <w:t xml:space="preserve">less than </w:t>
      </w:r>
      <w:r w:rsidRPr="00BE3E5B">
        <w:t xml:space="preserve">1 </w:t>
      </w:r>
      <w:r>
        <w:fldChar w:fldCharType="begin"/>
      </w:r>
      <w:r>
        <w:instrText xml:space="preserve"> ADDIN ZOTERO_ITEM CSL_CITATION {"citationID":"yLEUh2Qb","properties":{"formattedCitation":"(Marsh and Trenham 2008)","plainCitation":"(Marsh and Trenham 2008)","noteIndex":0},"citationItems":[{"id":5592,"uris":["http://zotero.org/groups/206810/items/A5WMZMQ6"],"uri":["http://zotero.org/groups/206810/items/A5WMZMQ6"],"itemData":{"id":5592,"type":"article-journal","abstract":"Abstract: Animal and plant population monitoring programs are critical for identifying species at risk, evaluating the effects of management or harvest, and tracking invasive and pest species. Nevertheless, monitoring activities are highly decentralized, which makes it difficult for researchers or conservation planners to get a good general picture of what real-world monitoring programs actually entail. We used a Web-based survey to collect information on population monitoring programs. The survey focused on basic questions about each program, including motivations for monitoring, types of data being collected, spatiotemporal design of the program, and reasons for choosing that design. We received responses from 311 people involved in monitoring of various species and used these responses to summarize ongoing monitoring efforts. We also used responses to determine whether monitoring strategies have changed over time and whether they differed among monitoring agencies. Most commonly, monitoring entailed collection of count data at multiple sites with the primary goal of detecting trends. But we also found that goals and strategies for monitoring appeared to be diversifying, that area-occupied and presence–absence approaches appeared to be gaining in popularity, and that several other promising approaches (monitoring to reduce parameter uncertainty, risk-based monitoring, and directly linking monitoring data to management decisions) have yet to become widely established. We suggest that improved communication between researchers studying monitoring designs and those who are charged with putting these designs into practice could further improve monitoring programs and better match sampling designs to the objectives of monitoring programs.","container-title":"Conservation Biology","DOI":"10.1111/j.1523-1739.2008.00927.x","ISSN":"1523-1739","issue":"3","language":"en","page":"647-655","source":"Wiley Online Library","title":"Current trends in plant and animal population monitoring","volume":"22","author":[{"family":"Marsh","given":"David M."},{"family":"Trenham","given":"Peter C."}],"issued":{"date-parts":[["2008",6,1]]}}}],"schema":"https://github.com/citation-style-language/schema/raw/master/csl-citation.json"} </w:instrText>
      </w:r>
      <w:r>
        <w:fldChar w:fldCharType="separate"/>
      </w:r>
      <w:r w:rsidRPr="00DA7502">
        <w:t>(Marsh and Trenham 2008)</w:t>
      </w:r>
      <w:r>
        <w:fldChar w:fldCharType="end"/>
      </w:r>
      <w:r>
        <w:t>.</w:t>
      </w:r>
    </w:p>
    <w:p w14:paraId="79A64DCC" w14:textId="4A47D48E" w:rsidR="00DF37B5" w:rsidRPr="00BE3E5B" w:rsidRDefault="00DF37B5" w:rsidP="00DF37B5">
      <w:pPr>
        <w:pStyle w:val="BodyText-EDI"/>
        <w:jc w:val="both"/>
      </w:pPr>
      <w:r w:rsidRPr="00BE3E5B">
        <w:t xml:space="preserve">Occupancy </w:t>
      </w:r>
      <w:del w:id="202" w:author="AlastairF" w:date="2020-10-01T14:59:00Z">
        <w:r w:rsidRPr="00BE3E5B" w:rsidDel="00E75842">
          <w:delText xml:space="preserve">at nesting sites </w:delText>
        </w:r>
      </w:del>
      <w:r w:rsidRPr="00BE3E5B">
        <w:t>is limited to one of only two outcomes (occupied or not occupied) and is therefore a Bernoulli trial</w:t>
      </w:r>
      <w:r>
        <w:t>. The modelling process</w:t>
      </w:r>
      <w:r w:rsidRPr="00BE3E5B">
        <w:t xml:space="preserve"> estimates colonization (i.e., an unoccupied site becomes occupied), extinction (i.e., an occupied site becomes unoccupied), and survival (i.e., an occupied site remains occupied), and covariates can be added to the model to test whether they influence the parameters by linking specific covariates to each of the three parameters using a logit link function.</w:t>
      </w:r>
    </w:p>
    <w:p w14:paraId="7C037654" w14:textId="34222F9A" w:rsidR="00DF37B5" w:rsidRDefault="00DF37B5" w:rsidP="00DF37B5">
      <w:pPr>
        <w:pStyle w:val="BodyText-EDI"/>
        <w:jc w:val="both"/>
      </w:pPr>
      <w:r w:rsidRPr="00BE3E5B">
        <w:t xml:space="preserve">Multi-year occupancy was calculated in R </w:t>
      </w:r>
      <w:r>
        <w:fldChar w:fldCharType="begin"/>
      </w:r>
      <w:r>
        <w:instrText xml:space="preserve"> ADDIN ZOTERO_ITEM CSL_CITATION {"citationID":"m3A0iLL7","properties":{"formattedCitation":"(R Development Core Team 2019)","plainCitation":"(R Development Core Team 2019)","noteIndex":0},"citationItems":[{"id":13388,"uris":["http://zotero.org/groups/206810/items/DSY78N8J"],"uri":["http://zotero.org/groups/206810/items/DSY78N8J"],"itemData":{"id":13388,"type":"book","event-place":"Vienna, Austria","publisher":"R Foundation for Statistical Computing","publisher-place":"Vienna, Austria","title":"R statistical software","version":"3.6.2","author":[{"literal":"R Development Core Team"}],"issued":{"date-parts":[["2019"]]}}}],"schema":"https://github.com/citation-style-language/schema/raw/master/csl-citation.json"} </w:instrText>
      </w:r>
      <w:r>
        <w:fldChar w:fldCharType="separate"/>
      </w:r>
      <w:r w:rsidRPr="00150949">
        <w:t>(R Development Core Team 2019)</w:t>
      </w:r>
      <w:r>
        <w:fldChar w:fldCharType="end"/>
      </w:r>
      <w:r w:rsidRPr="00BE3E5B">
        <w:t xml:space="preserve"> using the </w:t>
      </w:r>
      <w:r>
        <w:t>‘</w:t>
      </w:r>
      <w:r w:rsidRPr="004D0FAE">
        <w:t>unmarked</w:t>
      </w:r>
      <w:r>
        <w:t>’</w:t>
      </w:r>
      <w:r w:rsidRPr="00BE3E5B">
        <w:rPr>
          <w:i/>
        </w:rPr>
        <w:t xml:space="preserve"> </w:t>
      </w:r>
      <w:r w:rsidRPr="00BE3E5B">
        <w:t xml:space="preserve">package. </w:t>
      </w:r>
      <w:del w:id="203" w:author="AlastairF" w:date="2020-10-01T15:00:00Z">
        <w:r w:rsidRPr="00BE3E5B" w:rsidDel="00E75842">
          <w:delText xml:space="preserve">Where </w:delText>
        </w:r>
      </w:del>
      <w:ins w:id="204" w:author="AlastairF" w:date="2020-10-01T15:00:00Z">
        <w:r w:rsidR="00E75842">
          <w:t>When</w:t>
        </w:r>
        <w:r w:rsidR="00E75842" w:rsidRPr="00BE3E5B">
          <w:t xml:space="preserve"> </w:t>
        </w:r>
      </w:ins>
      <w:r w:rsidRPr="00BE3E5B">
        <w:t xml:space="preserve">appropriate, data were standardized (e.g., the covariate distance to nearest occupied </w:t>
      </w:r>
      <w:proofErr w:type="spellStart"/>
      <w:r w:rsidRPr="00BE3E5B">
        <w:t>neighbour</w:t>
      </w:r>
      <w:proofErr w:type="spellEnd"/>
      <w:r w:rsidRPr="00BE3E5B">
        <w:t xml:space="preserve"> was </w:t>
      </w:r>
      <w:r w:rsidRPr="00BE3E5B">
        <w:lastRenderedPageBreak/>
        <w:t xml:space="preserve">standardized by subtracting the mean from each distance value and dividing by the standard deviation) and then formatted specifically for </w:t>
      </w:r>
      <w:r>
        <w:t>‘</w:t>
      </w:r>
      <w:r w:rsidRPr="004D0FAE">
        <w:t>unmarked</w:t>
      </w:r>
      <w:r>
        <w:t>’</w:t>
      </w:r>
      <w:r w:rsidRPr="00BE3E5B">
        <w:rPr>
          <w:i/>
        </w:rPr>
        <w:t xml:space="preserve"> </w:t>
      </w:r>
      <w:r w:rsidRPr="00BE3E5B">
        <w:t>using the</w:t>
      </w:r>
      <w:r w:rsidRPr="00BE3E5B">
        <w:rPr>
          <w:i/>
        </w:rPr>
        <w:t xml:space="preserve"> </w:t>
      </w:r>
      <w:proofErr w:type="spellStart"/>
      <w:r w:rsidRPr="004D0FAE">
        <w:rPr>
          <w:i/>
        </w:rPr>
        <w:t>unmarkedMultFrame</w:t>
      </w:r>
      <w:proofErr w:type="spellEnd"/>
      <w:r w:rsidRPr="00BE3E5B">
        <w:t xml:space="preserve"> function. </w:t>
      </w:r>
      <w:r w:rsidRPr="00BE3E5B">
        <w:rPr>
          <w:szCs w:val="24"/>
        </w:rPr>
        <w:t xml:space="preserve">Occupancy dynamics among years </w:t>
      </w:r>
      <w:r>
        <w:rPr>
          <w:szCs w:val="24"/>
        </w:rPr>
        <w:t>were</w:t>
      </w:r>
      <w:r w:rsidRPr="00BE3E5B">
        <w:rPr>
          <w:szCs w:val="24"/>
        </w:rPr>
        <w:t xml:space="preserve"> investigated separately for </w:t>
      </w:r>
      <w:r>
        <w:rPr>
          <w:szCs w:val="24"/>
        </w:rPr>
        <w:t>Peregrine Falcon</w:t>
      </w:r>
      <w:r w:rsidRPr="00BE3E5B">
        <w:rPr>
          <w:szCs w:val="24"/>
        </w:rPr>
        <w:t xml:space="preserve">s and </w:t>
      </w:r>
      <w:r>
        <w:rPr>
          <w:szCs w:val="24"/>
        </w:rPr>
        <w:t>R</w:t>
      </w:r>
      <w:r w:rsidRPr="00BE3E5B">
        <w:rPr>
          <w:szCs w:val="24"/>
        </w:rPr>
        <w:t>ough</w:t>
      </w:r>
      <w:r>
        <w:rPr>
          <w:szCs w:val="24"/>
        </w:rPr>
        <w:t>-</w:t>
      </w:r>
      <w:r w:rsidRPr="00BE3E5B">
        <w:rPr>
          <w:szCs w:val="24"/>
        </w:rPr>
        <w:t xml:space="preserve">legged </w:t>
      </w:r>
      <w:r>
        <w:rPr>
          <w:szCs w:val="24"/>
        </w:rPr>
        <w:t>H</w:t>
      </w:r>
      <w:r w:rsidRPr="00BE3E5B">
        <w:rPr>
          <w:szCs w:val="24"/>
        </w:rPr>
        <w:t xml:space="preserve">awks. To do so, the total number of </w:t>
      </w:r>
      <w:r>
        <w:rPr>
          <w:szCs w:val="24"/>
        </w:rPr>
        <w:t xml:space="preserve">nesting </w:t>
      </w:r>
      <w:r w:rsidRPr="00BE3E5B">
        <w:rPr>
          <w:szCs w:val="24"/>
        </w:rPr>
        <w:t xml:space="preserve">sites were filtered to include only sites that were occupied at least once between 2012 and </w:t>
      </w:r>
      <w:del w:id="205" w:author="AlastairF" w:date="2020-10-01T15:01:00Z">
        <w:r w:rsidRPr="00BE3E5B" w:rsidDel="00E75842">
          <w:rPr>
            <w:szCs w:val="24"/>
          </w:rPr>
          <w:delText xml:space="preserve">2019 </w:delText>
        </w:r>
      </w:del>
      <w:ins w:id="206" w:author="AlastairF" w:date="2020-10-01T15:01:00Z">
        <w:r w:rsidR="00E75842">
          <w:rPr>
            <w:szCs w:val="24"/>
          </w:rPr>
          <w:t>2020</w:t>
        </w:r>
        <w:r w:rsidR="00E75842" w:rsidRPr="00BE3E5B">
          <w:rPr>
            <w:szCs w:val="24"/>
          </w:rPr>
          <w:t xml:space="preserve"> </w:t>
        </w:r>
      </w:ins>
      <w:r w:rsidRPr="00BE3E5B">
        <w:rPr>
          <w:szCs w:val="24"/>
        </w:rPr>
        <w:t xml:space="preserve">for each species. A total number of </w:t>
      </w:r>
      <w:del w:id="207" w:author="AlastairF" w:date="2020-10-01T15:01:00Z">
        <w:r w:rsidRPr="00BE3E5B" w:rsidDel="00E75842">
          <w:rPr>
            <w:szCs w:val="24"/>
          </w:rPr>
          <w:delText xml:space="preserve">94 </w:delText>
        </w:r>
      </w:del>
      <w:ins w:id="208" w:author="AlastairF" w:date="2020-10-01T15:01:00Z">
        <w:del w:id="209" w:author="Erik Hedlin" w:date="2020-10-19T09:17:00Z">
          <w:r w:rsidR="00E75842" w:rsidDel="00FB11ED">
            <w:rPr>
              <w:szCs w:val="24"/>
            </w:rPr>
            <w:delText>XX</w:delText>
          </w:r>
        </w:del>
      </w:ins>
      <w:ins w:id="210" w:author="Erik Hedlin" w:date="2020-10-19T09:17:00Z">
        <w:r w:rsidR="00FB11ED">
          <w:rPr>
            <w:szCs w:val="24"/>
          </w:rPr>
          <w:t>100</w:t>
        </w:r>
      </w:ins>
      <w:ins w:id="211" w:author="AlastairF" w:date="2020-10-01T15:01:00Z">
        <w:r w:rsidR="00E75842" w:rsidRPr="00BE3E5B">
          <w:rPr>
            <w:szCs w:val="24"/>
          </w:rPr>
          <w:t xml:space="preserve"> </w:t>
        </w:r>
      </w:ins>
      <w:r>
        <w:rPr>
          <w:szCs w:val="24"/>
        </w:rPr>
        <w:t xml:space="preserve">and </w:t>
      </w:r>
      <w:del w:id="212" w:author="AlastairF" w:date="2020-10-01T15:01:00Z">
        <w:r w:rsidDel="00E75842">
          <w:rPr>
            <w:szCs w:val="24"/>
          </w:rPr>
          <w:delText xml:space="preserve">91 </w:delText>
        </w:r>
      </w:del>
      <w:ins w:id="213" w:author="AlastairF" w:date="2020-10-01T15:01:00Z">
        <w:del w:id="214" w:author="Erik Hedlin" w:date="2020-10-19T09:17:00Z">
          <w:r w:rsidR="00E75842" w:rsidDel="00FB11ED">
            <w:rPr>
              <w:szCs w:val="24"/>
            </w:rPr>
            <w:delText xml:space="preserve">XX </w:delText>
          </w:r>
        </w:del>
      </w:ins>
      <w:ins w:id="215" w:author="Erik Hedlin" w:date="2020-10-19T09:17:00Z">
        <w:r w:rsidR="00FB11ED">
          <w:rPr>
            <w:szCs w:val="24"/>
          </w:rPr>
          <w:t xml:space="preserve">104 </w:t>
        </w:r>
      </w:ins>
      <w:r>
        <w:rPr>
          <w:szCs w:val="24"/>
        </w:rPr>
        <w:t xml:space="preserve">nesting </w:t>
      </w:r>
      <w:r w:rsidRPr="00BE3E5B">
        <w:rPr>
          <w:szCs w:val="24"/>
        </w:rPr>
        <w:t xml:space="preserve">sites were used to analyze </w:t>
      </w:r>
      <w:r>
        <w:rPr>
          <w:szCs w:val="24"/>
        </w:rPr>
        <w:t>Peregrine Falcon</w:t>
      </w:r>
      <w:r w:rsidRPr="00BE3E5B">
        <w:rPr>
          <w:szCs w:val="24"/>
        </w:rPr>
        <w:t xml:space="preserve"> </w:t>
      </w:r>
      <w:r>
        <w:rPr>
          <w:szCs w:val="24"/>
        </w:rPr>
        <w:t xml:space="preserve">and Rough-legged Hawk </w:t>
      </w:r>
      <w:r w:rsidRPr="00BE3E5B">
        <w:rPr>
          <w:szCs w:val="24"/>
        </w:rPr>
        <w:t xml:space="preserve">occupancy dynamics, </w:t>
      </w:r>
      <w:r>
        <w:rPr>
          <w:szCs w:val="24"/>
        </w:rPr>
        <w:t>respectively</w:t>
      </w:r>
      <w:r w:rsidRPr="00BE3E5B">
        <w:rPr>
          <w:szCs w:val="24"/>
        </w:rPr>
        <w:t xml:space="preserve">. </w:t>
      </w:r>
      <w:r w:rsidRPr="00BE3E5B">
        <w:t xml:space="preserve">Model fitting of candidate models was performed using the </w:t>
      </w:r>
      <w:proofErr w:type="spellStart"/>
      <w:r w:rsidRPr="0073147C">
        <w:rPr>
          <w:i/>
          <w:iCs/>
        </w:rPr>
        <w:t>colext</w:t>
      </w:r>
      <w:proofErr w:type="spellEnd"/>
      <w:r w:rsidRPr="00BE3E5B">
        <w:t xml:space="preserve"> function. Akaike Information Criterion (AIC) was used for model selection. Thirteen candidate models were selected </w:t>
      </w:r>
      <w:proofErr w:type="spellStart"/>
      <w:r w:rsidRPr="00BE3E5B">
        <w:rPr>
          <w:i/>
        </w:rPr>
        <w:t>apriori</w:t>
      </w:r>
      <w:proofErr w:type="spellEnd"/>
      <w:r w:rsidRPr="00BE3E5B">
        <w:rPr>
          <w:i/>
        </w:rPr>
        <w:t xml:space="preserve"> </w:t>
      </w:r>
      <w:r w:rsidRPr="00BE3E5B">
        <w:t xml:space="preserve">to address anthropogenic (i.e., distance to disturbance) and ecological factors (i.e., distance to nearest occupied </w:t>
      </w:r>
      <w:del w:id="216" w:author="Erik Hedlin" w:date="2020-10-19T09:18:00Z">
        <w:r w:rsidRPr="00BE3E5B" w:rsidDel="00FB11ED">
          <w:delText>neighbour</w:delText>
        </w:r>
      </w:del>
      <w:ins w:id="217" w:author="Erik Hedlin" w:date="2020-10-19T09:18:00Z">
        <w:r w:rsidR="00FB11ED">
          <w:t xml:space="preserve">neighbor, </w:t>
        </w:r>
      </w:ins>
      <w:ins w:id="218" w:author="Erik Hedlin" w:date="2020-10-19T09:45:00Z">
        <w:r w:rsidR="00B541E7">
          <w:t>NDVI</w:t>
        </w:r>
      </w:ins>
      <w:r w:rsidRPr="00BE3E5B">
        <w:t xml:space="preserve">), and interactions among factors with potential to influence model parameters (initial colonization, annual colonization, annual extinction, and detection probabilities). For example, the effect of distance to disturbance may vary with distance to nearest </w:t>
      </w:r>
      <w:proofErr w:type="spellStart"/>
      <w:r w:rsidRPr="00BE3E5B">
        <w:t>neighbour</w:t>
      </w:r>
      <w:proofErr w:type="spellEnd"/>
      <w:r w:rsidRPr="00BE3E5B">
        <w:t xml:space="preserve"> (i.e., the effect of distance to disturbance may depend on proximity of </w:t>
      </w:r>
      <w:proofErr w:type="spellStart"/>
      <w:r w:rsidRPr="00BE3E5B">
        <w:t>neighbouring</w:t>
      </w:r>
      <w:proofErr w:type="spellEnd"/>
      <w:r w:rsidRPr="00BE3E5B">
        <w:t xml:space="preserve"> nesting sites). The aim of this analysis was two</w:t>
      </w:r>
      <w:r>
        <w:t>-</w:t>
      </w:r>
      <w:r w:rsidRPr="00BE3E5B">
        <w:t xml:space="preserve">fold: 1) to estimate the proportion of occupied nesting sites </w:t>
      </w:r>
      <w:r>
        <w:t xml:space="preserve">annually, </w:t>
      </w:r>
      <w:r w:rsidRPr="00BE3E5B">
        <w:t xml:space="preserve">and identify factors that may influence whether sites </w:t>
      </w:r>
      <w:del w:id="219" w:author="AlastairF" w:date="2020-10-01T15:02:00Z">
        <w:r w:rsidRPr="00BE3E5B" w:rsidDel="00E75842">
          <w:delText xml:space="preserve">are </w:delText>
        </w:r>
      </w:del>
      <w:ins w:id="220" w:author="AlastairF" w:date="2020-10-01T15:02:00Z">
        <w:r w:rsidR="00E75842">
          <w:t>were</w:t>
        </w:r>
        <w:r w:rsidR="00E75842" w:rsidRPr="00BE3E5B">
          <w:t xml:space="preserve"> </w:t>
        </w:r>
      </w:ins>
      <w:r w:rsidRPr="00BE3E5B">
        <w:t>occupied</w:t>
      </w:r>
      <w:del w:id="221" w:author="AlastairF" w:date="2020-10-01T15:02:00Z">
        <w:r w:rsidRPr="00BE3E5B" w:rsidDel="00E75842">
          <w:delText xml:space="preserve"> or not</w:delText>
        </w:r>
      </w:del>
      <w:r w:rsidRPr="00BE3E5B">
        <w:t>, and</w:t>
      </w:r>
      <w:r>
        <w:t>;</w:t>
      </w:r>
      <w:r w:rsidRPr="00BE3E5B">
        <w:t xml:space="preserve"> 2) to estimate the overall trend in </w:t>
      </w:r>
      <w:ins w:id="222" w:author="AlastairF" w:date="2020-10-01T14:01:00Z">
        <w:r w:rsidR="00527CE1">
          <w:t xml:space="preserve">nesting site </w:t>
        </w:r>
      </w:ins>
      <w:r w:rsidRPr="00BE3E5B">
        <w:t>occupancy from 2012</w:t>
      </w:r>
      <w:ins w:id="223" w:author="AlastairF" w:date="2020-10-01T14:01:00Z">
        <w:r w:rsidR="00527CE1">
          <w:t xml:space="preserve"> </w:t>
        </w:r>
      </w:ins>
      <w:r>
        <w:t>to</w:t>
      </w:r>
      <w:r w:rsidRPr="00BE3E5B">
        <w:t xml:space="preserve"> </w:t>
      </w:r>
      <w:del w:id="224" w:author="AlastairF" w:date="2020-10-01T15:02:00Z">
        <w:r w:rsidRPr="00BE3E5B" w:rsidDel="00E75842">
          <w:delText>201</w:delText>
        </w:r>
        <w:r w:rsidDel="00E75842">
          <w:delText>9</w:delText>
        </w:r>
        <w:r w:rsidRPr="00BE3E5B" w:rsidDel="00E75842">
          <w:delText xml:space="preserve"> </w:delText>
        </w:r>
      </w:del>
      <w:ins w:id="225" w:author="AlastairF" w:date="2020-10-01T15:02:00Z">
        <w:r w:rsidR="00E75842">
          <w:t>2020</w:t>
        </w:r>
        <w:r w:rsidR="00E75842" w:rsidRPr="00BE3E5B">
          <w:t xml:space="preserve"> </w:t>
        </w:r>
      </w:ins>
      <w:r w:rsidRPr="00BE3E5B">
        <w:t xml:space="preserve">(2011 was dropped from the analysis as only four nesting sites were fully surveyed in 2011). Trend was estimated using annual occupancy probabilities to calculate average rate of change </w:t>
      </w:r>
      <w:r>
        <w:t xml:space="preserve">(λ) </w:t>
      </w:r>
      <w:r w:rsidRPr="00BE3E5B">
        <w:t xml:space="preserve">at the population level </w:t>
      </w:r>
      <w:r>
        <w:fldChar w:fldCharType="begin"/>
      </w:r>
      <w:r>
        <w:instrText xml:space="preserve"> ADDIN ZOTERO_ITEM CSL_CITATION {"citationID":"WVJ4aGCM","properties":{"formattedCitation":"(MacKenzie et al. 2003)","plainCitation":"(MacKenzie et al. 2003)","noteIndex":0},"citationItems":[{"id":2182,"uris":["http://zotero.org/groups/206810/items/6H5WVLQV"],"uri":["http://zotero.org/groups/206810/items/6H5WVLQV"],"itemData":{"id":2182,"type":"article-journal","container-title":"Ecology","issue":"8","page":"2200–2207","source":"Google Scholar","title":"Estimating site occupancy, colonization, and local extinction when a species is detected imperfectly","volume":"84","author":[{"family":"MacKenzie","given":"Darryl I."},{"family":"Nichols","given":"James D."},{"family":"Hines","given":"James E."},{"family":"Knutson","given":"Melinda G."},{"family":"Franklin","given":"Alan B."}],"issued":{"date-parts":[["2003"]]}}}],"schema":"https://github.com/citation-style-language/schema/raw/master/csl-citation.json"} </w:instrText>
      </w:r>
      <w:r>
        <w:fldChar w:fldCharType="separate"/>
      </w:r>
      <w:r w:rsidRPr="00792C3D">
        <w:t>(MacKenzie et al. 2003)</w:t>
      </w:r>
      <w:r>
        <w:fldChar w:fldCharType="end"/>
      </w:r>
      <w:r w:rsidRPr="00BE3E5B">
        <w:t xml:space="preserve"> where a mean value </w:t>
      </w:r>
      <w:del w:id="226" w:author="AlastairF" w:date="2020-10-01T15:03:00Z">
        <w:r w:rsidDel="00E75842">
          <w:delText>less than</w:delText>
        </w:r>
        <w:r w:rsidRPr="00BE3E5B" w:rsidDel="00E75842">
          <w:delText>1</w:delText>
        </w:r>
      </w:del>
      <w:ins w:id="227" w:author="AlastairF" w:date="2020-10-01T15:03:00Z">
        <w:r w:rsidR="00E75842">
          <w:t>&lt;1</w:t>
        </w:r>
      </w:ins>
      <w:r w:rsidRPr="00BE3E5B">
        <w:t xml:space="preserve"> indicates population decline and </w:t>
      </w:r>
      <w:del w:id="228" w:author="AlastairF" w:date="2020-10-01T15:03:00Z">
        <w:r w:rsidDel="00E75842">
          <w:delText xml:space="preserve">greater than </w:delText>
        </w:r>
        <w:r w:rsidRPr="00BE3E5B" w:rsidDel="00E75842">
          <w:delText>1</w:delText>
        </w:r>
      </w:del>
      <w:ins w:id="229" w:author="AlastairF" w:date="2020-10-01T15:03:00Z">
        <w:r w:rsidR="00E75842">
          <w:t>&gt;1</w:t>
        </w:r>
      </w:ins>
      <w:r w:rsidRPr="00BE3E5B">
        <w:t xml:space="preserve"> indicates an increase.</w:t>
      </w:r>
    </w:p>
    <w:p w14:paraId="2BDF7206" w14:textId="77777777" w:rsidR="00DF37B5" w:rsidRPr="0061035F" w:rsidRDefault="00DF37B5" w:rsidP="00DF37B5">
      <w:pPr>
        <w:pStyle w:val="Heading4"/>
      </w:pPr>
      <w:r>
        <w:t>Reproductive Success</w:t>
      </w:r>
      <w:bookmarkEnd w:id="201"/>
    </w:p>
    <w:p w14:paraId="7ED9A645" w14:textId="5D42E6D6" w:rsidR="003F6AE7" w:rsidRPr="0061035F" w:rsidRDefault="00DF37B5" w:rsidP="00DF37B5">
      <w:pPr>
        <w:pStyle w:val="BodyText-EDI"/>
        <w:jc w:val="both"/>
      </w:pPr>
      <w:r w:rsidRPr="00A23FDD">
        <w:t xml:space="preserve">Given that nestling age during the survey period varied annually among years and sites, measures of annual productivity </w:t>
      </w:r>
      <w:r w:rsidRPr="00A23FDD">
        <w:rPr>
          <w:i/>
        </w:rPr>
        <w:t xml:space="preserve">per se </w:t>
      </w:r>
      <w:r w:rsidRPr="00A23FDD">
        <w:t xml:space="preserve">are </w:t>
      </w:r>
      <w:r>
        <w:t xml:space="preserve">expected to be </w:t>
      </w:r>
      <w:r w:rsidRPr="00A23FDD">
        <w:t xml:space="preserve">biased high (i.e., counts of nestlings are often done when nestlings are </w:t>
      </w:r>
      <w:r>
        <w:t xml:space="preserve">less than the </w:t>
      </w:r>
      <w:r w:rsidRPr="00A23FDD">
        <w:t>MAA)</w:t>
      </w:r>
      <w:r>
        <w:t>.</w:t>
      </w:r>
      <w:r w:rsidRPr="00A23FDD">
        <w:t xml:space="preserve"> For this report, any nesting site that was surveyed </w:t>
      </w:r>
      <w:r>
        <w:t>at least twice</w:t>
      </w:r>
      <w:r w:rsidRPr="00A23FDD">
        <w:t xml:space="preserve"> was considered “fully surveyed”, and estimates of </w:t>
      </w:r>
      <w:r>
        <w:t>reproductive success</w:t>
      </w:r>
      <w:r w:rsidRPr="00A23FDD">
        <w:t xml:space="preserve"> </w:t>
      </w:r>
      <w:r>
        <w:t>were</w:t>
      </w:r>
      <w:r w:rsidRPr="00A23FDD">
        <w:t xml:space="preserve"> </w:t>
      </w:r>
      <w:r>
        <w:t>reported as t</w:t>
      </w:r>
      <w:r w:rsidRPr="00BC2C68">
        <w:t>he number of young hatched from a single nesting attempt by a pair of birds</w:t>
      </w:r>
      <w:r>
        <w:t xml:space="preserve"> (i.e., mean </w:t>
      </w:r>
      <w:r w:rsidRPr="00BC2C68">
        <w:t xml:space="preserve">brood size ≥ 10 days </w:t>
      </w:r>
      <w:r>
        <w:t>± standard deviation) for fully surveyed sites</w:t>
      </w:r>
      <w:r w:rsidRPr="00BC2C68">
        <w:t xml:space="preserve">. </w:t>
      </w:r>
      <w:r>
        <w:t xml:space="preserve">All nesting sites were contained within a unique nesting territory (i.e., no nesting territories were occupied by more than one </w:t>
      </w:r>
      <w:proofErr w:type="gramStart"/>
      <w:r>
        <w:t>pair</w:t>
      </w:r>
      <w:proofErr w:type="gramEnd"/>
      <w:r>
        <w:t xml:space="preserve"> of birds, regardless of the existence of known alternative nesting sites within nesting territories).</w:t>
      </w:r>
    </w:p>
    <w:p w14:paraId="6CD70526" w14:textId="1CDFC4B8" w:rsidR="00DF37B5" w:rsidRDefault="00DF37B5" w:rsidP="00DF37B5">
      <w:pPr>
        <w:pStyle w:val="BodyText-EDI0"/>
        <w:rPr>
          <w:ins w:id="230" w:author="Erik Hedlin" w:date="2020-10-20T10:52:00Z"/>
        </w:rPr>
      </w:pPr>
      <w:r>
        <w:t>T</w:t>
      </w:r>
      <w:r w:rsidRPr="00281DDD">
        <w:t xml:space="preserve">o </w:t>
      </w:r>
      <w:r>
        <w:t>investigate patterns</w:t>
      </w:r>
      <w:r w:rsidRPr="00414F36">
        <w:t xml:space="preserve"> in nest</w:t>
      </w:r>
      <w:r>
        <w:t>ing site</w:t>
      </w:r>
      <w:r w:rsidRPr="00414F36">
        <w:t xml:space="preserve"> survival</w:t>
      </w:r>
      <w:r>
        <w:t xml:space="preserve"> (i.e., the probability that a nesting site produce</w:t>
      </w:r>
      <w:del w:id="231" w:author="AlastairF" w:date="2020-10-01T15:04:00Z">
        <w:r w:rsidDel="00AF2D30">
          <w:delText>s</w:delText>
        </w:r>
      </w:del>
      <w:ins w:id="232" w:author="AlastairF" w:date="2020-10-01T15:04:00Z">
        <w:r w:rsidR="00AF2D30">
          <w:t>d</w:t>
        </w:r>
      </w:ins>
      <w:r>
        <w:t xml:space="preserve"> young given that the nesting site was occupied) </w:t>
      </w:r>
      <w:r w:rsidRPr="00414F36">
        <w:t>across space and time</w:t>
      </w:r>
      <w:ins w:id="233" w:author="Erik Hedlin" w:date="2020-10-20T10:52:00Z">
        <w:r w:rsidR="003F6AE7">
          <w:t xml:space="preserve"> for peregrine falcons</w:t>
        </w:r>
      </w:ins>
      <w:r w:rsidRPr="00414F36">
        <w:t>,</w:t>
      </w:r>
      <w:r>
        <w:t xml:space="preserve"> </w:t>
      </w:r>
      <w:ins w:id="234" w:author="AlastairF" w:date="2020-10-01T15:05:00Z">
        <w:r w:rsidR="00AF2D30">
          <w:t xml:space="preserve">we </w:t>
        </w:r>
      </w:ins>
      <w:ins w:id="235" w:author="Erik Hedlin" w:date="2020-10-20T11:03:00Z">
        <w:r w:rsidR="00F43FB0">
          <w:t xml:space="preserve">built a model that explained breeding success as a function of </w:t>
        </w:r>
      </w:ins>
      <w:ins w:id="236" w:author="AlastairF" w:date="2020-10-01T15:05:00Z">
        <w:del w:id="237" w:author="Erik Hedlin" w:date="2020-10-20T11:03:00Z">
          <w:r w:rsidR="00AF2D30" w:rsidDel="00F43FB0">
            <w:delText>compared</w:delText>
          </w:r>
        </w:del>
      </w:ins>
      <w:ins w:id="238" w:author="Erik Hedlin" w:date="2020-10-20T11:01:00Z">
        <w:r w:rsidR="00F43FB0">
          <w:t xml:space="preserve"> distance to the nearest occupied nest site, distance to anthropogenic disturbance,</w:t>
        </w:r>
      </w:ins>
      <w:ins w:id="239" w:author="AlastairF" w:date="2020-10-01T15:05:00Z">
        <w:r w:rsidR="00AF2D30">
          <w:t xml:space="preserve"> </w:t>
        </w:r>
      </w:ins>
      <w:ins w:id="240" w:author="Erik Hedlin" w:date="2020-10-20T11:01:00Z">
        <w:r w:rsidR="00F43FB0">
          <w:t>NDVI</w:t>
        </w:r>
      </w:ins>
      <w:ins w:id="241" w:author="Erik Hedlin" w:date="2020-10-20T11:02:00Z">
        <w:r w:rsidR="00F43FB0">
          <w:t xml:space="preserve">, and grouping effects of nest sites, and year. </w:t>
        </w:r>
      </w:ins>
      <w:ins w:id="242" w:author="Erik Hedlin" w:date="2020-10-20T11:03:00Z">
        <w:r w:rsidR="00F43FB0">
          <w:t>We compared this model with three</w:t>
        </w:r>
      </w:ins>
      <w:ins w:id="243" w:author="Erik Hedlin" w:date="2020-10-20T11:04:00Z">
        <w:r w:rsidR="00F43FB0">
          <w:t xml:space="preserve"> other models that included </w:t>
        </w:r>
      </w:ins>
      <w:ins w:id="244" w:author="Erik Hedlin" w:date="2020-10-20T11:02:00Z">
        <w:r w:rsidR="00F43FB0">
          <w:t xml:space="preserve">different </w:t>
        </w:r>
      </w:ins>
      <w:ins w:id="245" w:author="AlastairF" w:date="2020-10-01T15:05:00Z">
        <w:del w:id="246" w:author="Erik Hedlin" w:date="2020-10-20T11:02:00Z">
          <w:r w:rsidR="00AF2D30" w:rsidDel="00F43FB0">
            <w:delText>three</w:delText>
          </w:r>
        </w:del>
      </w:ins>
      <w:del w:id="247" w:author="Erik Hedlin" w:date="2020-10-20T11:02:00Z">
        <w:r w:rsidDel="00F43FB0">
          <w:delText>a model</w:delText>
        </w:r>
      </w:del>
      <w:ins w:id="248" w:author="AlastairF" w:date="2020-10-01T15:05:00Z">
        <w:del w:id="249" w:author="Erik Hedlin" w:date="2020-10-20T11:02:00Z">
          <w:r w:rsidR="00AF2D30" w:rsidDel="00F43FB0">
            <w:delText>s</w:delText>
          </w:r>
        </w:del>
      </w:ins>
      <w:del w:id="250" w:author="Erik Hedlin" w:date="2020-10-20T11:02:00Z">
        <w:r w:rsidDel="00F43FB0">
          <w:delText xml:space="preserve"> was</w:delText>
        </w:r>
        <w:r w:rsidRPr="001C4A73" w:rsidDel="00F43FB0">
          <w:delText xml:space="preserve"> constructed</w:delText>
        </w:r>
        <w:r w:rsidRPr="00D62BCB" w:rsidDel="00F43FB0">
          <w:delText xml:space="preserve"> that estimated </w:delText>
        </w:r>
      </w:del>
      <w:r w:rsidRPr="00567203">
        <w:t xml:space="preserve">spatiotemporal variation among </w:t>
      </w:r>
      <w:ins w:id="251" w:author="AlastairF" w:date="2020-10-01T15:06:00Z">
        <w:r w:rsidR="00AF2D30">
          <w:t xml:space="preserve">nesting </w:t>
        </w:r>
      </w:ins>
      <w:r w:rsidRPr="00567203">
        <w:t xml:space="preserve">sites, as follows: 1) spatial structure </w:t>
      </w:r>
      <w:del w:id="252" w:author="AlastairF" w:date="2020-10-01T15:06:00Z">
        <w:r w:rsidRPr="00567203" w:rsidDel="00AF2D30">
          <w:delText xml:space="preserve">that </w:delText>
        </w:r>
      </w:del>
      <w:r w:rsidRPr="00567203">
        <w:t xml:space="preserve">remained static across all years; 2) spatial </w:t>
      </w:r>
      <w:r>
        <w:t>structure</w:t>
      </w:r>
      <w:r w:rsidRPr="00567203">
        <w:t xml:space="preserve"> </w:t>
      </w:r>
      <w:del w:id="253" w:author="AlastairF" w:date="2020-10-01T15:06:00Z">
        <w:r w:rsidRPr="00567203" w:rsidDel="00AF2D30">
          <w:delText xml:space="preserve">that </w:delText>
        </w:r>
      </w:del>
      <w:r>
        <w:t>varied annually</w:t>
      </w:r>
      <w:r w:rsidRPr="00567203">
        <w:t xml:space="preserve">, and; 3) an autoregressive spatial </w:t>
      </w:r>
      <w:r>
        <w:t>structure</w:t>
      </w:r>
      <w:r w:rsidRPr="00567203">
        <w:t xml:space="preserve">, where the </w:t>
      </w:r>
      <w:r>
        <w:t xml:space="preserve">spatial </w:t>
      </w:r>
      <w:r w:rsidRPr="00567203">
        <w:t xml:space="preserve">effect in a given year depended upon the previous year. </w:t>
      </w:r>
      <w:ins w:id="254" w:author="Erik Hedlin" w:date="2020-10-20T11:04:00Z">
        <w:r w:rsidR="00F43FB0">
          <w:t xml:space="preserve">In summary, we compared four models, one with no spatial component, and three with varying spatial/temporal components. </w:t>
        </w:r>
      </w:ins>
      <w:r w:rsidRPr="00567203">
        <w:t xml:space="preserve">All models were constructed and executed within the framework of </w:t>
      </w:r>
      <w:bookmarkStart w:id="255" w:name="_Hlk32415139"/>
      <w:r w:rsidRPr="00567203">
        <w:t>Integrated Nested Laplace Approximation</w:t>
      </w:r>
      <w:bookmarkEnd w:id="255"/>
      <w:r w:rsidRPr="00567203">
        <w:t xml:space="preserve"> (INLA) using the R package </w:t>
      </w:r>
      <w:r>
        <w:t>‘</w:t>
      </w:r>
      <w:r w:rsidRPr="00567203">
        <w:t>R-INLA</w:t>
      </w:r>
      <w:r>
        <w:t>’</w:t>
      </w:r>
      <w:r w:rsidRPr="00567203">
        <w:t xml:space="preserve"> </w:t>
      </w:r>
      <w:r w:rsidRPr="00567203">
        <w:fldChar w:fldCharType="begin"/>
      </w:r>
      <w:r w:rsidRPr="00567203">
        <w:instrText xml:space="preserve"> ADDIN EN.CITE &lt;EndNote&gt;&lt;Cite&gt;&lt;Author&gt;Rue&lt;/Author&gt;&lt;Year&gt;2014&lt;/Year&gt;&lt;RecNum&gt;10757&lt;/RecNum&gt;&lt;DisplayText&gt;(Rue et al. 2014)&lt;/DisplayText&gt;&lt;record&gt;&lt;rec-number&gt;10757&lt;/rec-number&gt;&lt;foreign-keys&gt;&lt;key app="EN" db-id="ftsrtr2s3vase9eta08ppz9xdatrdvxrr559" timestamp="1571934396"&gt;10757&lt;/key&gt;&lt;/foreign-keys&gt;&lt;ref-type name="Computer Program"&gt;9&lt;/ref-type&gt;&lt;contributors&gt;&lt;authors&gt;&lt;author&gt; Rue, H.&lt;/author&gt;&lt;author&gt;Martino, S.&lt;/author&gt;&lt;author&gt;Lindgren, F.&lt;/author&gt;&lt;author&gt;Simpson, D. &lt;/author&gt;&lt;author&gt;Riebler, A.&lt;/author&gt;&lt;author&gt;Krainski, E.T.&lt;/author&gt;&lt;/authors&gt;&lt;/contributors&gt;&lt;titles&gt;&lt;title&gt;INLA: Functions which allow to perform full Bayesian analysis of latent Gaussian models using Integrated Nested Laplace Approximation. R package version 0.0-1404466487.&lt;/title&gt;&lt;/titles&gt;&lt;dates&gt;&lt;year&gt;2014&lt;/year&gt;&lt;/dates&gt;&lt;urls&gt;&lt;/urls&gt;&lt;/record&gt;&lt;/Cite&gt;&lt;/EndNote&gt;</w:instrText>
      </w:r>
      <w:r w:rsidRPr="00567203">
        <w:fldChar w:fldCharType="separate"/>
      </w:r>
      <w:r w:rsidRPr="00567203">
        <w:rPr>
          <w:noProof/>
        </w:rPr>
        <w:t>(Rue et al. 2014)</w:t>
      </w:r>
      <w:r w:rsidRPr="00567203">
        <w:fldChar w:fldCharType="end"/>
      </w:r>
      <w:r w:rsidRPr="00567203">
        <w:t xml:space="preserve">, and compared using </w:t>
      </w:r>
      <w:del w:id="256" w:author="Erik Hedlin" w:date="2020-10-20T11:05:00Z">
        <w:r w:rsidRPr="00567203" w:rsidDel="00F43FB0">
          <w:delText>deviance information criterion</w:delText>
        </w:r>
      </w:del>
      <w:ins w:id="257" w:author="Erik Hedlin" w:date="2020-10-20T11:05:00Z">
        <w:r w:rsidR="00F43FB0">
          <w:t>Watanabe-Akaike Information Criterion (WAIC)</w:t>
        </w:r>
      </w:ins>
      <w:r w:rsidRPr="00567203">
        <w:t>. Covariates contained within the top model were individually assessed based on the pro</w:t>
      </w:r>
      <w:r w:rsidRPr="00851D94">
        <w:t xml:space="preserve">ximity of their </w:t>
      </w:r>
      <w:del w:id="258" w:author="Erik Hedlin" w:date="2020-10-20T11:06:00Z">
        <w:r w:rsidRPr="00851D94" w:rsidDel="00F43FB0">
          <w:delText>posterio</w:delText>
        </w:r>
      </w:del>
      <w:proofErr w:type="spellStart"/>
      <w:ins w:id="259" w:author="Erik Hedlin" w:date="2020-10-20T11:06:00Z">
        <w:r w:rsidR="00F43FB0">
          <w:t>posterior</w:t>
        </w:r>
      </w:ins>
      <w:r w:rsidRPr="00851D94">
        <w:t>r</w:t>
      </w:r>
      <w:proofErr w:type="spellEnd"/>
      <w:r w:rsidRPr="00851D94">
        <w:t xml:space="preserve"> distributions to zero.</w:t>
      </w:r>
    </w:p>
    <w:p w14:paraId="243EFD1F" w14:textId="6EAE966B" w:rsidR="003F6AE7" w:rsidRDefault="003F6AE7" w:rsidP="00DF37B5">
      <w:pPr>
        <w:pStyle w:val="BodyText-EDI0"/>
      </w:pPr>
      <w:ins w:id="260" w:author="Erik Hedlin" w:date="2020-10-20T10:53:00Z">
        <w:r>
          <w:lastRenderedPageBreak/>
          <w:t xml:space="preserve">The methods used to investigate nest survival among rough-legged hawks was nearly identical to those used for peregrine falcons, however, the total number of breeding rough-legged hawk pairs in the study area varied drastically </w:t>
        </w:r>
      </w:ins>
      <w:ins w:id="261" w:author="Erik Hedlin" w:date="2020-10-20T10:54:00Z">
        <w:r>
          <w:t>(47 in peak years, to just 1 pair in 2013). To</w:t>
        </w:r>
      </w:ins>
      <w:ins w:id="262" w:author="Erik Hedlin" w:date="2020-10-20T10:55:00Z">
        <w:r>
          <w:t xml:space="preserve"> ensure</w:t>
        </w:r>
      </w:ins>
      <w:ins w:id="263" w:author="Erik Hedlin" w:date="2020-10-20T10:54:00Z">
        <w:r>
          <w:t xml:space="preserve"> </w:t>
        </w:r>
      </w:ins>
      <w:ins w:id="264" w:author="Erik Hedlin" w:date="2020-10-20T10:55:00Z">
        <w:r>
          <w:t>our models properly estimated yearly effects on breeding succes</w:t>
        </w:r>
      </w:ins>
      <w:ins w:id="265" w:author="Erik Hedlin" w:date="2020-10-20T10:56:00Z">
        <w:r>
          <w:t xml:space="preserve">s </w:t>
        </w:r>
      </w:ins>
      <w:ins w:id="266" w:author="Erik Hedlin" w:date="2020-10-20T10:54:00Z">
        <w:r>
          <w:t xml:space="preserve">(both </w:t>
        </w:r>
      </w:ins>
      <w:ins w:id="267" w:author="Erik Hedlin" w:date="2020-10-20T10:55:00Z">
        <w:r>
          <w:t xml:space="preserve">as a spatial and non-spatial effect), </w:t>
        </w:r>
      </w:ins>
      <w:ins w:id="268" w:author="Erik Hedlin" w:date="2020-10-20T10:56:00Z">
        <w:r>
          <w:t>we reduced the rough-leg</w:t>
        </w:r>
      </w:ins>
      <w:ins w:id="269" w:author="Erik Hedlin" w:date="2020-10-20T10:58:00Z">
        <w:r>
          <w:t>ged</w:t>
        </w:r>
      </w:ins>
      <w:ins w:id="270" w:author="Erik Hedlin" w:date="2020-10-20T10:56:00Z">
        <w:r>
          <w:t xml:space="preserve"> hawk data to only include years where the number of breeding pairs within the RMA was greater than 15</w:t>
        </w:r>
      </w:ins>
      <w:ins w:id="271" w:author="Erik Hedlin" w:date="2020-10-20T11:00:00Z">
        <w:r>
          <w:t xml:space="preserve"> (2012, 2014, 2015, 2016, and 2020)</w:t>
        </w:r>
      </w:ins>
      <w:ins w:id="272" w:author="Erik Hedlin" w:date="2020-10-20T10:56:00Z">
        <w:r>
          <w:t xml:space="preserve">. </w:t>
        </w:r>
      </w:ins>
      <w:ins w:id="273" w:author="Erik Hedlin" w:date="2020-10-20T10:58:00Z">
        <w:r>
          <w:t>As such, the years</w:t>
        </w:r>
      </w:ins>
      <w:ins w:id="274" w:author="Erik Hedlin" w:date="2020-10-20T10:59:00Z">
        <w:r>
          <w:t xml:space="preserve"> used in the analysis weren’t all sequential, and we therefore didn’t investigate breeding success </w:t>
        </w:r>
      </w:ins>
      <w:ins w:id="275" w:author="Erik Hedlin" w:date="2020-10-20T11:06:00Z">
        <w:r w:rsidR="00F43FB0">
          <w:t xml:space="preserve">with an </w:t>
        </w:r>
      </w:ins>
      <w:ins w:id="276" w:author="Erik Hedlin" w:date="2020-10-20T10:59:00Z">
        <w:r>
          <w:t xml:space="preserve">autoregressive </w:t>
        </w:r>
      </w:ins>
      <w:ins w:id="277" w:author="Erik Hedlin" w:date="2020-10-20T11:06:00Z">
        <w:r w:rsidR="00F43FB0">
          <w:t xml:space="preserve">spatial </w:t>
        </w:r>
      </w:ins>
      <w:ins w:id="278" w:author="Erik Hedlin" w:date="2020-10-20T10:59:00Z">
        <w:r>
          <w:t>structure as we did with peregrine falcons.</w:t>
        </w:r>
      </w:ins>
      <w:ins w:id="279" w:author="Erik Hedlin" w:date="2020-10-20T11:00:00Z">
        <w:r>
          <w:t xml:space="preserve"> </w:t>
        </w:r>
      </w:ins>
    </w:p>
    <w:p w14:paraId="0FED65CA" w14:textId="77777777" w:rsidR="00DF37B5" w:rsidRDefault="00DF37B5" w:rsidP="00DF37B5">
      <w:pPr>
        <w:pStyle w:val="Heading4"/>
        <w:keepNext/>
        <w:keepLines/>
      </w:pPr>
      <w:bookmarkStart w:id="280" w:name="_Hlk52455040"/>
      <w:r>
        <w:t>Small Mammal Monitoring</w:t>
      </w:r>
    </w:p>
    <w:p w14:paraId="2166A7EA" w14:textId="62DD682C" w:rsidR="00DF37B5" w:rsidRPr="004436CA" w:rsidRDefault="00DF37B5" w:rsidP="00DF37B5">
      <w:pPr>
        <w:pStyle w:val="BodyText-EDI"/>
        <w:keepNext/>
        <w:keepLines/>
      </w:pPr>
      <w:bookmarkStart w:id="281" w:name="_Toc496782933"/>
      <w:bookmarkStart w:id="282" w:name="_Toc496785046"/>
      <w:bookmarkStart w:id="283" w:name="_Toc496785839"/>
      <w:bookmarkStart w:id="284" w:name="_Toc496791382"/>
      <w:bookmarkStart w:id="285" w:name="_Toc496795733"/>
      <w:bookmarkStart w:id="286" w:name="_Toc496796402"/>
      <w:bookmarkStart w:id="287" w:name="_Toc496782934"/>
      <w:bookmarkStart w:id="288" w:name="_Toc496785047"/>
      <w:bookmarkStart w:id="289" w:name="_Toc496785840"/>
      <w:bookmarkStart w:id="290" w:name="_Toc496791383"/>
      <w:bookmarkStart w:id="291" w:name="_Toc496795734"/>
      <w:bookmarkStart w:id="292" w:name="_Toc496796403"/>
      <w:bookmarkStart w:id="293" w:name="_Toc496782935"/>
      <w:bookmarkStart w:id="294" w:name="_Toc496785048"/>
      <w:bookmarkStart w:id="295" w:name="_Toc496785841"/>
      <w:bookmarkStart w:id="296" w:name="_Toc496791384"/>
      <w:bookmarkStart w:id="297" w:name="_Toc496795735"/>
      <w:bookmarkStart w:id="298" w:name="_Toc496796404"/>
      <w:bookmarkStart w:id="299" w:name="_Toc496782936"/>
      <w:bookmarkStart w:id="300" w:name="_Toc496785049"/>
      <w:bookmarkStart w:id="301" w:name="_Toc496785842"/>
      <w:bookmarkStart w:id="302" w:name="_Toc496791385"/>
      <w:bookmarkStart w:id="303" w:name="_Toc496795736"/>
      <w:bookmarkStart w:id="304" w:name="_Toc496796405"/>
      <w:bookmarkStart w:id="305" w:name="_Toc496782937"/>
      <w:bookmarkStart w:id="306" w:name="_Toc496785050"/>
      <w:bookmarkStart w:id="307" w:name="_Toc496785843"/>
      <w:bookmarkStart w:id="308" w:name="_Toc496791386"/>
      <w:bookmarkStart w:id="309" w:name="_Toc496795737"/>
      <w:bookmarkStart w:id="310" w:name="_Toc496796406"/>
      <w:bookmarkStart w:id="311" w:name="_Toc496782938"/>
      <w:bookmarkStart w:id="312" w:name="_Toc496785051"/>
      <w:bookmarkStart w:id="313" w:name="_Toc496785844"/>
      <w:bookmarkStart w:id="314" w:name="_Toc496791387"/>
      <w:bookmarkStart w:id="315" w:name="_Toc496795738"/>
      <w:bookmarkStart w:id="316" w:name="_Toc496796407"/>
      <w:bookmarkStart w:id="317" w:name="_Toc496782939"/>
      <w:bookmarkStart w:id="318" w:name="_Toc496785052"/>
      <w:bookmarkStart w:id="319" w:name="_Toc496785845"/>
      <w:bookmarkStart w:id="320" w:name="_Toc496791388"/>
      <w:bookmarkStart w:id="321" w:name="_Toc496795739"/>
      <w:bookmarkStart w:id="322" w:name="_Toc496796408"/>
      <w:bookmarkStart w:id="323" w:name="_Toc496782940"/>
      <w:bookmarkStart w:id="324" w:name="_Toc496785053"/>
      <w:bookmarkStart w:id="325" w:name="_Toc496785846"/>
      <w:bookmarkStart w:id="326" w:name="_Toc496791389"/>
      <w:bookmarkStart w:id="327" w:name="_Toc496795740"/>
      <w:bookmarkStart w:id="328" w:name="_Toc496796409"/>
      <w:bookmarkStart w:id="329" w:name="_Toc496782941"/>
      <w:bookmarkStart w:id="330" w:name="_Toc496785054"/>
      <w:bookmarkStart w:id="331" w:name="_Toc496785847"/>
      <w:bookmarkStart w:id="332" w:name="_Toc496791390"/>
      <w:bookmarkStart w:id="333" w:name="_Toc496795741"/>
      <w:bookmarkStart w:id="334" w:name="_Toc496796410"/>
      <w:bookmarkStart w:id="335" w:name="_Toc496782942"/>
      <w:bookmarkStart w:id="336" w:name="_Toc496785055"/>
      <w:bookmarkStart w:id="337" w:name="_Toc496785848"/>
      <w:bookmarkStart w:id="338" w:name="_Toc496791391"/>
      <w:bookmarkStart w:id="339" w:name="_Toc496795742"/>
      <w:bookmarkStart w:id="340" w:name="_Toc496796411"/>
      <w:bookmarkStart w:id="341" w:name="_Toc496782943"/>
      <w:bookmarkStart w:id="342" w:name="_Toc496785056"/>
      <w:bookmarkStart w:id="343" w:name="_Toc496785849"/>
      <w:bookmarkStart w:id="344" w:name="_Toc496791392"/>
      <w:bookmarkStart w:id="345" w:name="_Toc496795743"/>
      <w:bookmarkStart w:id="346" w:name="_Toc496796412"/>
      <w:bookmarkStart w:id="347" w:name="_Toc496782944"/>
      <w:bookmarkStart w:id="348" w:name="_Toc496785057"/>
      <w:bookmarkStart w:id="349" w:name="_Toc496785850"/>
      <w:bookmarkStart w:id="350" w:name="_Toc496791393"/>
      <w:bookmarkStart w:id="351" w:name="_Toc496795744"/>
      <w:bookmarkStart w:id="352" w:name="_Toc496796413"/>
      <w:bookmarkStart w:id="353" w:name="_Toc496782945"/>
      <w:bookmarkStart w:id="354" w:name="_Toc496785058"/>
      <w:bookmarkStart w:id="355" w:name="_Toc496785851"/>
      <w:bookmarkStart w:id="356" w:name="_Toc496791394"/>
      <w:bookmarkStart w:id="357" w:name="_Toc496795745"/>
      <w:bookmarkStart w:id="358" w:name="_Toc496796414"/>
      <w:bookmarkStart w:id="359" w:name="_Toc496782946"/>
      <w:bookmarkStart w:id="360" w:name="_Toc496785059"/>
      <w:bookmarkStart w:id="361" w:name="_Toc496785852"/>
      <w:bookmarkStart w:id="362" w:name="_Toc496791395"/>
      <w:bookmarkStart w:id="363" w:name="_Toc496795746"/>
      <w:bookmarkStart w:id="364" w:name="_Toc496796415"/>
      <w:bookmarkStart w:id="365" w:name="_Toc496782947"/>
      <w:bookmarkStart w:id="366" w:name="_Toc496785060"/>
      <w:bookmarkStart w:id="367" w:name="_Toc496785853"/>
      <w:bookmarkStart w:id="368" w:name="_Toc496791396"/>
      <w:bookmarkStart w:id="369" w:name="_Toc496795747"/>
      <w:bookmarkStart w:id="370" w:name="_Toc496796416"/>
      <w:bookmarkStart w:id="371" w:name="_Toc496782948"/>
      <w:bookmarkStart w:id="372" w:name="_Toc496785061"/>
      <w:bookmarkStart w:id="373" w:name="_Toc496785854"/>
      <w:bookmarkStart w:id="374" w:name="_Toc496791397"/>
      <w:bookmarkStart w:id="375" w:name="_Toc496795748"/>
      <w:bookmarkStart w:id="376" w:name="_Toc496796417"/>
      <w:bookmarkStart w:id="377" w:name="_Toc496782949"/>
      <w:bookmarkStart w:id="378" w:name="_Toc496785062"/>
      <w:bookmarkStart w:id="379" w:name="_Toc496785855"/>
      <w:bookmarkStart w:id="380" w:name="_Toc496791398"/>
      <w:bookmarkStart w:id="381" w:name="_Toc496795749"/>
      <w:bookmarkStart w:id="382" w:name="_Toc496796418"/>
      <w:bookmarkStart w:id="383" w:name="_Toc496782950"/>
      <w:bookmarkStart w:id="384" w:name="_Toc496785063"/>
      <w:bookmarkStart w:id="385" w:name="_Toc496785856"/>
      <w:bookmarkStart w:id="386" w:name="_Toc496791399"/>
      <w:bookmarkStart w:id="387" w:name="_Toc496795750"/>
      <w:bookmarkStart w:id="388" w:name="_Toc496796419"/>
      <w:bookmarkStart w:id="389" w:name="_Toc496782951"/>
      <w:bookmarkStart w:id="390" w:name="_Toc496785064"/>
      <w:bookmarkStart w:id="391" w:name="_Toc496785857"/>
      <w:bookmarkStart w:id="392" w:name="_Toc496791400"/>
      <w:bookmarkStart w:id="393" w:name="_Toc496795751"/>
      <w:bookmarkStart w:id="394" w:name="_Toc496796420"/>
      <w:bookmarkStart w:id="395" w:name="_Toc504576290"/>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r>
        <w:t>T</w:t>
      </w:r>
      <w:r w:rsidRPr="004436CA">
        <w:t xml:space="preserve">wo </w:t>
      </w:r>
      <w:r>
        <w:t xml:space="preserve">small mammal </w:t>
      </w:r>
      <w:r w:rsidRPr="004436CA">
        <w:t xml:space="preserve">trapping sessions </w:t>
      </w:r>
      <w:r>
        <w:t xml:space="preserve">were conducted from June </w:t>
      </w:r>
      <w:del w:id="396" w:author="Erik Hedlin" w:date="2020-10-19T10:49:00Z">
        <w:r w:rsidDel="00B7170F">
          <w:delText xml:space="preserve">16 </w:delText>
        </w:r>
      </w:del>
      <w:ins w:id="397" w:author="Erik Hedlin" w:date="2020-10-19T10:49:00Z">
        <w:r w:rsidR="00B7170F">
          <w:t xml:space="preserve">30 </w:t>
        </w:r>
      </w:ins>
      <w:r>
        <w:rPr>
          <w:rFonts w:eastAsiaTheme="minorEastAsia"/>
          <w:szCs w:val="24"/>
        </w:rPr>
        <w:t xml:space="preserve">to </w:t>
      </w:r>
      <w:del w:id="398" w:author="Erik Hedlin" w:date="2020-10-19T10:49:00Z">
        <w:r w:rsidDel="00B7170F">
          <w:delText xml:space="preserve">22 </w:delText>
        </w:r>
      </w:del>
      <w:ins w:id="399" w:author="Erik Hedlin" w:date="2020-10-19T10:49:00Z">
        <w:r w:rsidR="00B7170F">
          <w:t xml:space="preserve">July 3, </w:t>
        </w:r>
      </w:ins>
      <w:r>
        <w:t xml:space="preserve">and August 7 </w:t>
      </w:r>
      <w:r>
        <w:rPr>
          <w:rFonts w:eastAsiaTheme="minorEastAsia"/>
          <w:szCs w:val="24"/>
        </w:rPr>
        <w:t>to</w:t>
      </w:r>
      <w:r>
        <w:t xml:space="preserve"> 14, 20</w:t>
      </w:r>
      <w:ins w:id="400" w:author="Erik Hedlin" w:date="2020-10-19T09:49:00Z">
        <w:r w:rsidR="00E35BDB">
          <w:t>20</w:t>
        </w:r>
      </w:ins>
      <w:del w:id="401" w:author="Erik Hedlin" w:date="2020-10-19T09:49:00Z">
        <w:r w:rsidDel="00E35BDB">
          <w:delText>19</w:delText>
        </w:r>
      </w:del>
      <w:r>
        <w:t>,</w:t>
      </w:r>
      <w:r w:rsidRPr="00B53D55" w:rsidDel="00B53D55">
        <w:t xml:space="preserve"> </w:t>
      </w:r>
      <w:r w:rsidRPr="004436CA">
        <w:t xml:space="preserve">following the procedure outlined by Cadieux </w:t>
      </w:r>
      <w:r w:rsidRPr="00920941">
        <w:rPr>
          <w:iCs/>
        </w:rPr>
        <w:t>et al</w:t>
      </w:r>
      <w:r w:rsidRPr="00F75E0C">
        <w:rPr>
          <w:iCs/>
        </w:rPr>
        <w:t xml:space="preserve">. </w:t>
      </w:r>
      <w:r>
        <w:rPr>
          <w:iCs/>
        </w:rPr>
        <w:fldChar w:fldCharType="begin"/>
      </w:r>
      <w:r>
        <w:rPr>
          <w:iCs/>
        </w:rPr>
        <w:instrText xml:space="preserve"> ADDIN ZOTERO_ITEM CSL_CITATION {"citationID":"m4Oeni5s","properties":{"formattedCitation":"(Cadieux et al. 2015)","plainCitation":"(Cadieux et al. 2015)","dontUpdate":true,"noteIndex":0},"citationItems":[{"id":4343,"uris":["http://zotero.org/groups/206810/items/XFK62MBY"],"uri":["http://zotero.org/groups/206810/items/XFK62MBY"],"itemData":{"id":4343,"type":"report","event-place":"Laval, Quebec","number":"Version 1","page":"55","publisher":"Centre d'etudes nordiques, Universite Laval","publisher-place":"Laval, Quebec","title":"Technical manual for sampling small mammals in the Arctic","author":[{"family":"Cadieux","given":"M"},{"family":"Fauteux","given":"D"},{"family":"Gauthier","given":"G"}],"issued":{"date-parts":[["2015"]]}}}],"schema":"https://github.com/citation-style-language/schema/raw/master/csl-citation.json"} </w:instrText>
      </w:r>
      <w:r>
        <w:rPr>
          <w:iCs/>
        </w:rPr>
        <w:fldChar w:fldCharType="separate"/>
      </w:r>
      <w:r w:rsidRPr="00A664A1">
        <w:t>(2015)</w:t>
      </w:r>
      <w:r>
        <w:rPr>
          <w:iCs/>
        </w:rPr>
        <w:fldChar w:fldCharType="end"/>
      </w:r>
      <w:r w:rsidRPr="004436CA">
        <w:t xml:space="preserve">. </w:t>
      </w:r>
      <w:r>
        <w:t>Two</w:t>
      </w:r>
      <w:r w:rsidRPr="004436CA">
        <w:t xml:space="preserve"> trapping sites </w:t>
      </w:r>
      <w:r>
        <w:t xml:space="preserve">were selected </w:t>
      </w:r>
      <w:r w:rsidRPr="004436CA">
        <w:t xml:space="preserve">based on habitat thought to be suitable for both brown and collared lemmings (presence of old lemming nests, runways and burrows, </w:t>
      </w:r>
      <w:r w:rsidRPr="00E72152">
        <w:rPr>
          <w:noProof/>
        </w:rPr>
        <w:t>seed</w:t>
      </w:r>
      <w:r>
        <w:rPr>
          <w:noProof/>
        </w:rPr>
        <w:t>-</w:t>
      </w:r>
      <w:r w:rsidRPr="00E72152">
        <w:rPr>
          <w:noProof/>
        </w:rPr>
        <w:t>bearing</w:t>
      </w:r>
      <w:r w:rsidRPr="004436CA">
        <w:t xml:space="preserve"> plants, wet and dry tundra, and a total area that is equal to or larger than 700 m in length). In addition, areas accessible by </w:t>
      </w:r>
      <w:r>
        <w:t xml:space="preserve">a </w:t>
      </w:r>
      <w:r w:rsidRPr="00E72152">
        <w:rPr>
          <w:noProof/>
        </w:rPr>
        <w:t>light</w:t>
      </w:r>
      <w:r w:rsidRPr="004436CA">
        <w:t xml:space="preserve"> vehicle along the </w:t>
      </w:r>
      <w:r>
        <w:t>Tote Road were selected</w:t>
      </w:r>
      <w:r w:rsidRPr="004436CA">
        <w:t>.</w:t>
      </w:r>
    </w:p>
    <w:p w14:paraId="7A4471F4" w14:textId="77777777" w:rsidR="00DF37B5" w:rsidRPr="004436CA" w:rsidRDefault="00DF37B5" w:rsidP="00DF37B5">
      <w:pPr>
        <w:pStyle w:val="BodyText-EDI"/>
      </w:pPr>
      <w:r>
        <w:t>T</w:t>
      </w:r>
      <w:r w:rsidRPr="004436CA">
        <w:t>wo permanent line transects</w:t>
      </w:r>
      <w:r>
        <w:t xml:space="preserve"> were staked</w:t>
      </w:r>
      <w:r w:rsidRPr="004436CA">
        <w:t xml:space="preserve"> (GPS-located) at each trapping site. Line transects were 300 m long with 20 stations</w:t>
      </w:r>
      <w:r>
        <w:t xml:space="preserve"> spaced </w:t>
      </w:r>
      <w:r w:rsidRPr="004436CA">
        <w:t>15 m apart. Each station consisted of a flagged stake and three museum special snap traps attached to the stake using string (1 m in length), for a total of 240 traps. Traps were evenly distributed around the stake at a distance no further than 1 m and baited with peanut butter</w:t>
      </w:r>
      <w:r>
        <w:t>.</w:t>
      </w:r>
    </w:p>
    <w:p w14:paraId="2ED49574" w14:textId="615247AE" w:rsidR="00DF37B5" w:rsidRDefault="00DF37B5" w:rsidP="00DF37B5">
      <w:pPr>
        <w:pStyle w:val="BodyText-EDI"/>
        <w:rPr>
          <w:ins w:id="402" w:author="AlastairF" w:date="2020-10-01T14:30:00Z"/>
        </w:rPr>
      </w:pPr>
      <w:r>
        <w:t>T</w:t>
      </w:r>
      <w:r w:rsidRPr="004436CA">
        <w:t xml:space="preserve">raps were checked once daily for </w:t>
      </w:r>
      <w:del w:id="403" w:author="AlastairF" w:date="2020-10-01T15:07:00Z">
        <w:r w:rsidRPr="004436CA" w:rsidDel="00AF2D30">
          <w:delText xml:space="preserve">six </w:delText>
        </w:r>
      </w:del>
      <w:ins w:id="404" w:author="AlastairF" w:date="2020-10-01T15:07:00Z">
        <w:r w:rsidR="00AF2D30">
          <w:t>three</w:t>
        </w:r>
        <w:r w:rsidR="00AF2D30" w:rsidRPr="004436CA">
          <w:t xml:space="preserve"> </w:t>
        </w:r>
      </w:ins>
      <w:r w:rsidRPr="004436CA">
        <w:t xml:space="preserve">trap-nights, resulting in </w:t>
      </w:r>
      <w:del w:id="405" w:author="AlastairF" w:date="2020-10-01T15:07:00Z">
        <w:r w:rsidRPr="004436CA" w:rsidDel="00AF2D30">
          <w:delText>1</w:delText>
        </w:r>
        <w:r w:rsidDel="00AF2D30">
          <w:delText>,</w:delText>
        </w:r>
        <w:r w:rsidRPr="004436CA" w:rsidDel="00AF2D30">
          <w:delText>440</w:delText>
        </w:r>
      </w:del>
      <w:ins w:id="406" w:author="AlastairF" w:date="2020-10-01T15:07:00Z">
        <w:r w:rsidR="00AF2D30">
          <w:t>720</w:t>
        </w:r>
      </w:ins>
      <w:r w:rsidRPr="004436CA">
        <w:t xml:space="preserve"> trap-nights per trapping session. </w:t>
      </w:r>
      <w:r>
        <w:t>R</w:t>
      </w:r>
      <w:r w:rsidRPr="004436CA">
        <w:t xml:space="preserve">ecorded </w:t>
      </w:r>
      <w:r>
        <w:t>information included</w:t>
      </w:r>
      <w:r w:rsidRPr="00225A44">
        <w:t xml:space="preserve"> captures, misfires, or missing bait from each trap.</w:t>
      </w:r>
    </w:p>
    <w:p w14:paraId="3E8EFD31" w14:textId="36135B91" w:rsidR="0003356D" w:rsidRDefault="0003356D" w:rsidP="0003356D">
      <w:pPr>
        <w:pStyle w:val="Heading4"/>
        <w:keepNext/>
        <w:keepLines/>
        <w:rPr>
          <w:ins w:id="407" w:author="AlastairF" w:date="2020-10-01T14:30:00Z"/>
        </w:rPr>
      </w:pPr>
      <w:ins w:id="408" w:author="AlastairF" w:date="2020-10-01T14:30:00Z">
        <w:r>
          <w:t xml:space="preserve">Avian </w:t>
        </w:r>
        <w:r w:rsidR="00A629CD">
          <w:t xml:space="preserve">Prey </w:t>
        </w:r>
        <w:commentRangeStart w:id="409"/>
        <w:r w:rsidR="00A629CD">
          <w:t>Mo</w:t>
        </w:r>
      </w:ins>
      <w:ins w:id="410" w:author="AlastairF" w:date="2020-10-01T14:31:00Z">
        <w:r w:rsidR="00A629CD">
          <w:t>n</w:t>
        </w:r>
      </w:ins>
      <w:ins w:id="411" w:author="AlastairF" w:date="2020-10-01T14:30:00Z">
        <w:r w:rsidR="00A629CD">
          <w:t>itori</w:t>
        </w:r>
      </w:ins>
      <w:ins w:id="412" w:author="AlastairF" w:date="2020-10-01T14:31:00Z">
        <w:r w:rsidR="00A629CD">
          <w:t>ng</w:t>
        </w:r>
      </w:ins>
      <w:commentRangeEnd w:id="409"/>
      <w:ins w:id="413" w:author="AlastairF" w:date="2020-10-01T16:04:00Z">
        <w:r w:rsidR="00BE3B1F">
          <w:rPr>
            <w:rStyle w:val="CommentReference"/>
            <w:rFonts w:asciiTheme="minorHAnsi" w:eastAsiaTheme="minorHAnsi" w:hAnsiTheme="minorHAnsi" w:cstheme="minorBidi"/>
            <w:b w:val="0"/>
            <w:bCs w:val="0"/>
            <w:iCs w:val="0"/>
            <w:color w:val="auto"/>
            <w:spacing w:val="0"/>
          </w:rPr>
          <w:commentReference w:id="409"/>
        </w:r>
      </w:ins>
    </w:p>
    <w:p w14:paraId="2725187D" w14:textId="29AF6FBA" w:rsidR="0003356D" w:rsidRPr="00225A44" w:rsidRDefault="00BE3B1F" w:rsidP="00BE3B1F">
      <w:pPr>
        <w:pStyle w:val="BodyText-EDI"/>
        <w:tabs>
          <w:tab w:val="left" w:pos="2565"/>
        </w:tabs>
      </w:pPr>
      <w:ins w:id="414" w:author="AlastairF" w:date="2020-10-01T16:04:00Z">
        <w:r>
          <w:tab/>
        </w:r>
      </w:ins>
    </w:p>
    <w:p w14:paraId="2C7647B4" w14:textId="77777777" w:rsidR="00DF37B5" w:rsidRPr="00225A44" w:rsidRDefault="00DF37B5" w:rsidP="00DF37B5">
      <w:pPr>
        <w:pStyle w:val="Heading3"/>
      </w:pPr>
      <w:bookmarkStart w:id="415" w:name="_Toc46996154"/>
      <w:r w:rsidRPr="00225A44">
        <w:t>Results</w:t>
      </w:r>
      <w:bookmarkEnd w:id="395"/>
      <w:bookmarkEnd w:id="415"/>
    </w:p>
    <w:p w14:paraId="50A97F95" w14:textId="77777777" w:rsidR="00DF37B5" w:rsidRPr="00225A44" w:rsidRDefault="00DF37B5" w:rsidP="00DF37B5">
      <w:pPr>
        <w:pStyle w:val="Heading4"/>
        <w:keepNext/>
      </w:pPr>
      <w:bookmarkStart w:id="416" w:name="_Toc504576291"/>
      <w:r w:rsidRPr="00225A44">
        <w:t>Nesting Site Detections</w:t>
      </w:r>
      <w:bookmarkEnd w:id="416"/>
    </w:p>
    <w:p w14:paraId="11906401" w14:textId="3471D036" w:rsidR="00DF37B5" w:rsidRPr="001E32E0" w:rsidRDefault="00DF37B5" w:rsidP="00DF37B5">
      <w:pPr>
        <w:pStyle w:val="BodyText--EDI"/>
        <w:jc w:val="both"/>
      </w:pPr>
      <w:bookmarkStart w:id="417" w:name="_Toc496782954"/>
      <w:bookmarkStart w:id="418" w:name="_Toc496785067"/>
      <w:bookmarkStart w:id="419" w:name="_Toc496785860"/>
      <w:bookmarkStart w:id="420" w:name="_Toc496791403"/>
      <w:bookmarkStart w:id="421" w:name="_Toc496795754"/>
      <w:bookmarkStart w:id="422" w:name="_Toc496796423"/>
      <w:bookmarkStart w:id="423" w:name="_Toc504576292"/>
      <w:bookmarkEnd w:id="417"/>
      <w:bookmarkEnd w:id="418"/>
      <w:bookmarkEnd w:id="419"/>
      <w:bookmarkEnd w:id="420"/>
      <w:bookmarkEnd w:id="421"/>
      <w:bookmarkEnd w:id="422"/>
      <w:r w:rsidRPr="00225A44">
        <w:t xml:space="preserve">A total of </w:t>
      </w:r>
      <w:del w:id="424" w:author="Erik Hedlin" w:date="2020-10-19T10:50:00Z">
        <w:r w:rsidRPr="00225A44" w:rsidDel="00B7170F">
          <w:delText>16</w:delText>
        </w:r>
        <w:r w:rsidDel="00B7170F">
          <w:delText>9</w:delText>
        </w:r>
        <w:r w:rsidRPr="00225A44" w:rsidDel="00B7170F">
          <w:delText xml:space="preserve"> </w:delText>
        </w:r>
      </w:del>
      <w:ins w:id="425" w:author="Erik Hedlin" w:date="2020-10-19T10:50:00Z">
        <w:r w:rsidR="00B7170F" w:rsidRPr="00225A44">
          <w:t>1</w:t>
        </w:r>
        <w:r w:rsidR="00B7170F">
          <w:t>75</w:t>
        </w:r>
        <w:r w:rsidR="00B7170F" w:rsidRPr="00225A44">
          <w:t xml:space="preserve"> </w:t>
        </w:r>
      </w:ins>
      <w:r w:rsidRPr="00225A44">
        <w:t>unique nesting sites have been detected in the RMA</w:t>
      </w:r>
      <w:r>
        <w:t xml:space="preserve"> from 2012 to </w:t>
      </w:r>
      <w:del w:id="426" w:author="Erik Hedlin" w:date="2020-10-19T10:50:00Z">
        <w:r w:rsidDel="00B7170F">
          <w:delText>2019</w:delText>
        </w:r>
      </w:del>
      <w:ins w:id="427" w:author="Erik Hedlin" w:date="2020-10-19T10:50:00Z">
        <w:r w:rsidR="00B7170F">
          <w:t>2020</w:t>
        </w:r>
      </w:ins>
      <w:r w:rsidRPr="00225A44">
        <w:t xml:space="preserve">. Among years, the greatest number of previously unknown nesting sites detected occurred in 2014 (N=19) and 2015 (N=32) due to efforts associated with the model validation aspect of the nesting habitat selection study </w:t>
      </w:r>
      <w:r>
        <w:fldChar w:fldCharType="begin"/>
      </w:r>
      <w:r>
        <w:instrText xml:space="preserve"> ADDIN EN.CITE &lt;EndNote&gt;&lt;Cite&gt;&lt;Author&gt;Galipeau&lt;/Author&gt;&lt;Year&gt;2019&lt;/Year&gt;&lt;RecNum&gt;10790&lt;/RecNum&gt;&lt;DisplayText&gt;(Galipeau et al. 2019)&lt;/DisplayText&gt;&lt;record&gt;&lt;rec-number&gt;10790&lt;/rec-number&gt;&lt;foreign-keys&gt;&lt;key app="EN" db-id="ftsrtr2s3vase9eta08ppz9xdatrdvxrr559" timestamp="1576274614"&gt;10790&lt;/key&gt;&lt;/foreign-keys&gt;&lt;ref-type name="Journal Article"&gt;17&lt;/ref-type&gt;&lt;contributors&gt;&lt;authors&gt;&lt;author&gt;Galipeau, Philippe&lt;/author&gt;&lt;author&gt;Franke, Alastair&lt;/author&gt;&lt;author&gt;Leblond, Mathieu&lt;/author&gt;&lt;author&gt;Bêty, Joel&lt;/author&gt;&lt;/authors&gt;&lt;/contributors&gt;&lt;titles&gt;&lt;title&gt;Multi-scale selection models predict breeding habitat for two Arctic-breeding raptor species&lt;/title&gt;&lt;secondary-title&gt;Arctic Science&lt;/secondary-title&gt;&lt;/titles&gt;&lt;pages&gt;1-17&lt;/pages&gt;&lt;dates&gt;&lt;year&gt;2019&lt;/year&gt;&lt;/dates&gt;&lt;publisher&gt;NRC Research Press&lt;/publisher&gt;&lt;isbn&gt;2368-7460&lt;/isbn&gt;&lt;urls&gt;&lt;related-urls&gt;&lt;url&gt;https://doi.org/10.1139/as-2018-0026&lt;/url&gt;&lt;/related-urls&gt;&lt;/urls&gt;&lt;electronic-resource-num&gt;10.1139/as-2018-0026&lt;/electronic-resource-num&gt;&lt;access-date&gt;2019/12/13&lt;/access-date&gt;&lt;/record&gt;&lt;/Cite&gt;&lt;/EndNote&gt;</w:instrText>
      </w:r>
      <w:r>
        <w:fldChar w:fldCharType="separate"/>
      </w:r>
      <w:r>
        <w:rPr>
          <w:noProof/>
        </w:rPr>
        <w:t>(Galipeau et al. 2019)</w:t>
      </w:r>
      <w:r>
        <w:fldChar w:fldCharType="end"/>
      </w:r>
      <w:r>
        <w:t xml:space="preserve"> </w:t>
      </w:r>
      <w:r w:rsidRPr="00225A44">
        <w:t xml:space="preserve">and efforts to increase sample sizes in regions further from </w:t>
      </w:r>
      <w:r>
        <w:t xml:space="preserve">a </w:t>
      </w:r>
      <w:r w:rsidRPr="00E72152">
        <w:rPr>
          <w:noProof/>
        </w:rPr>
        <w:t>disturbance</w:t>
      </w:r>
      <w:r w:rsidRPr="00225A44">
        <w:t xml:space="preserve"> in 2014 and 2015, respectively.</w:t>
      </w:r>
      <w:r>
        <w:t xml:space="preserve"> T</w:t>
      </w:r>
      <w:r w:rsidRPr="00225A44">
        <w:t>he number of known nesting sites has increased considerably in the RMA since 201</w:t>
      </w:r>
      <w:r>
        <w:t>2</w:t>
      </w:r>
      <w:r w:rsidRPr="00225A44">
        <w:t xml:space="preserve"> (from N=</w:t>
      </w:r>
      <w:r>
        <w:t>107</w:t>
      </w:r>
      <w:r w:rsidRPr="00225A44">
        <w:t xml:space="preserve"> to N=</w:t>
      </w:r>
      <w:del w:id="428" w:author="Erik Hedlin" w:date="2020-10-19T10:50:00Z">
        <w:r w:rsidRPr="00225A44" w:rsidDel="00B7170F">
          <w:delText>16</w:delText>
        </w:r>
        <w:r w:rsidDel="00B7170F">
          <w:delText>9</w:delText>
        </w:r>
      </w:del>
      <w:ins w:id="429" w:author="Erik Hedlin" w:date="2020-10-19T10:50:00Z">
        <w:r w:rsidR="00B7170F" w:rsidRPr="00225A44">
          <w:t>1</w:t>
        </w:r>
        <w:r w:rsidR="00B7170F">
          <w:t>75</w:t>
        </w:r>
      </w:ins>
      <w:r w:rsidRPr="00225A44">
        <w:t>)</w:t>
      </w:r>
      <w:r>
        <w:t>;</w:t>
      </w:r>
      <w:r w:rsidRPr="00225A44">
        <w:t xml:space="preserve"> the percentage of known sites checked annually has remained high (range of 83% to 100%). </w:t>
      </w:r>
    </w:p>
    <w:p w14:paraId="6B592AEA" w14:textId="275F3BED" w:rsidR="00DF37B5" w:rsidRPr="009F313E" w:rsidRDefault="00DF37B5" w:rsidP="00DF37B5">
      <w:pPr>
        <w:pStyle w:val="BodyText--EDI"/>
        <w:jc w:val="both"/>
      </w:pPr>
      <w:r w:rsidRPr="001E32E0">
        <w:t xml:space="preserve">In </w:t>
      </w:r>
      <w:del w:id="430" w:author="Erik Hedlin" w:date="2020-10-19T10:50:00Z">
        <w:r w:rsidRPr="001E32E0" w:rsidDel="00B7170F">
          <w:delText>2019</w:delText>
        </w:r>
      </w:del>
      <w:ins w:id="431" w:author="Erik Hedlin" w:date="2020-10-19T10:50:00Z">
        <w:r w:rsidR="00B7170F" w:rsidRPr="001E32E0">
          <w:t>20</w:t>
        </w:r>
        <w:r w:rsidR="00B7170F">
          <w:t>20</w:t>
        </w:r>
      </w:ins>
      <w:r w:rsidRPr="001E32E0">
        <w:t xml:space="preserve">, </w:t>
      </w:r>
      <w:r w:rsidRPr="008243DF">
        <w:t>1</w:t>
      </w:r>
      <w:ins w:id="432" w:author="Erik Hedlin" w:date="2020-10-19T10:50:00Z">
        <w:r w:rsidR="00B7170F">
          <w:t>7</w:t>
        </w:r>
      </w:ins>
      <w:del w:id="433" w:author="Erik Hedlin" w:date="2020-10-19T10:50:00Z">
        <w:r w:rsidRPr="008243DF" w:rsidDel="00B7170F">
          <w:delText>6</w:delText>
        </w:r>
      </w:del>
      <w:r w:rsidRPr="008243DF">
        <w:t xml:space="preserve">5 nesting sites </w:t>
      </w:r>
      <w:r w:rsidRPr="001E32E0">
        <w:t xml:space="preserve">were surveyed at least three times throughout the breeding season. </w:t>
      </w:r>
      <w:r>
        <w:t>For all years pooled</w:t>
      </w:r>
      <w:r w:rsidRPr="001E32E0">
        <w:t xml:space="preserve">, cliff-nesting </w:t>
      </w:r>
      <w:r>
        <w:t>raptors were</w:t>
      </w:r>
      <w:r w:rsidRPr="001E32E0">
        <w:t xml:space="preserve"> detected at </w:t>
      </w:r>
      <w:r>
        <w:t>approximately</w:t>
      </w:r>
      <w:r w:rsidRPr="001E32E0">
        <w:t xml:space="preserve"> half of known nesting sites that </w:t>
      </w:r>
      <w:r>
        <w:t>we</w:t>
      </w:r>
      <w:r w:rsidRPr="001E32E0">
        <w:t xml:space="preserve">re checked. However, in years when detection of </w:t>
      </w:r>
      <w:r>
        <w:t>Rough-legged Hawks</w:t>
      </w:r>
      <w:r w:rsidRPr="001E32E0">
        <w:t xml:space="preserve"> </w:t>
      </w:r>
      <w:r>
        <w:t>was</w:t>
      </w:r>
      <w:r w:rsidRPr="001E32E0">
        <w:t xml:space="preserve"> low (i.e., 2013 and 2017 </w:t>
      </w:r>
      <w:r>
        <w:rPr>
          <w:rFonts w:ascii="Calibri" w:hAnsi="Calibri" w:cs="Calibri"/>
        </w:rPr>
        <w:t>̶</w:t>
      </w:r>
      <w:r>
        <w:t xml:space="preserve"> </w:t>
      </w:r>
      <w:r w:rsidRPr="001E32E0">
        <w:t xml:space="preserve">2019), cliff-nesting </w:t>
      </w:r>
      <w:r>
        <w:t>raptors</w:t>
      </w:r>
      <w:r w:rsidRPr="001E32E0">
        <w:t xml:space="preserve"> </w:t>
      </w:r>
      <w:r>
        <w:t>were</w:t>
      </w:r>
      <w:r w:rsidRPr="001E32E0">
        <w:t xml:space="preserve"> detected at approximately one third of known nesting sites. Of the </w:t>
      </w:r>
      <w:r w:rsidRPr="005465C1">
        <w:t>1</w:t>
      </w:r>
      <w:ins w:id="434" w:author="Erik Hedlin" w:date="2020-10-19T10:51:00Z">
        <w:r w:rsidR="00B7170F">
          <w:t>7</w:t>
        </w:r>
      </w:ins>
      <w:del w:id="435" w:author="Erik Hedlin" w:date="2020-10-19T10:51:00Z">
        <w:r w:rsidRPr="005465C1" w:rsidDel="00B7170F">
          <w:delText>6</w:delText>
        </w:r>
      </w:del>
      <w:r>
        <w:t>5</w:t>
      </w:r>
      <w:r w:rsidRPr="005465C1">
        <w:t xml:space="preserve"> nesting sites visited in </w:t>
      </w:r>
      <w:r w:rsidRPr="005465C1">
        <w:lastRenderedPageBreak/>
        <w:t>20</w:t>
      </w:r>
      <w:ins w:id="436" w:author="Erik Hedlin" w:date="2020-10-19T10:51:00Z">
        <w:r w:rsidR="00B7170F">
          <w:t>20</w:t>
        </w:r>
      </w:ins>
      <w:del w:id="437" w:author="Erik Hedlin" w:date="2020-10-19T10:51:00Z">
        <w:r w:rsidRPr="005465C1" w:rsidDel="00B7170F">
          <w:delText>19</w:delText>
        </w:r>
      </w:del>
      <w:r w:rsidRPr="005465C1">
        <w:t xml:space="preserve">, cliff-nesting raptors were detected at </w:t>
      </w:r>
      <w:del w:id="438" w:author="Erik Hedlin" w:date="2020-10-19T10:51:00Z">
        <w:r w:rsidRPr="005465C1" w:rsidDel="00B7170F">
          <w:delText xml:space="preserve">55 </w:delText>
        </w:r>
      </w:del>
      <w:ins w:id="439" w:author="Erik Hedlin" w:date="2020-10-19T10:51:00Z">
        <w:r w:rsidR="00B7170F">
          <w:t>8</w:t>
        </w:r>
      </w:ins>
      <w:ins w:id="440" w:author="Erik Hedlin" w:date="2020-10-19T10:52:00Z">
        <w:r w:rsidR="00B7170F">
          <w:t>9</w:t>
        </w:r>
      </w:ins>
      <w:ins w:id="441" w:author="Erik Hedlin" w:date="2020-10-19T10:51:00Z">
        <w:r w:rsidR="00B7170F" w:rsidRPr="005465C1">
          <w:t xml:space="preserve"> </w:t>
        </w:r>
      </w:ins>
      <w:r w:rsidRPr="005465C1">
        <w:t>sites; 4</w:t>
      </w:r>
      <w:ins w:id="442" w:author="Erik Hedlin" w:date="2020-10-19T10:51:00Z">
        <w:r w:rsidR="00B7170F">
          <w:t>2</w:t>
        </w:r>
      </w:ins>
      <w:del w:id="443" w:author="Erik Hedlin" w:date="2020-10-19T10:51:00Z">
        <w:r w:rsidRPr="005465C1" w:rsidDel="00B7170F">
          <w:delText>3</w:delText>
        </w:r>
      </w:del>
      <w:r w:rsidRPr="005465C1">
        <w:t xml:space="preserve"> held </w:t>
      </w:r>
      <w:r>
        <w:t>Peregrine Falcon</w:t>
      </w:r>
      <w:r w:rsidRPr="005465C1">
        <w:t xml:space="preserve">s, </w:t>
      </w:r>
      <w:ins w:id="444" w:author="Erik Hedlin" w:date="2020-10-19T10:51:00Z">
        <w:r w:rsidR="00B7170F">
          <w:t>47</w:t>
        </w:r>
      </w:ins>
      <w:del w:id="445" w:author="Erik Hedlin" w:date="2020-10-19T10:51:00Z">
        <w:r w:rsidRPr="005465C1" w:rsidDel="00B7170F">
          <w:delText>11</w:delText>
        </w:r>
      </w:del>
      <w:r w:rsidRPr="005465C1">
        <w:t xml:space="preserve"> held </w:t>
      </w:r>
      <w:r>
        <w:t>Rough</w:t>
      </w:r>
      <w:r w:rsidRPr="005465C1">
        <w:t xml:space="preserve">-legged </w:t>
      </w:r>
      <w:r>
        <w:t>Hawk</w:t>
      </w:r>
      <w:r w:rsidRPr="005465C1">
        <w:t>s</w:t>
      </w:r>
      <w:del w:id="446" w:author="Erik Hedlin" w:date="2020-10-19T10:53:00Z">
        <w:r w:rsidRPr="005465C1" w:rsidDel="00B7170F">
          <w:delText xml:space="preserve">, and one held </w:delText>
        </w:r>
        <w:r w:rsidDel="00B7170F">
          <w:delText>Gyrfalcon</w:delText>
        </w:r>
        <w:r w:rsidRPr="005465C1" w:rsidDel="00B7170F">
          <w:delText>s</w:delText>
        </w:r>
      </w:del>
      <w:r w:rsidRPr="005465C1">
        <w:t xml:space="preserve">. Raptors were not detected at 110 known nesting sites </w:t>
      </w:r>
      <w:r>
        <w:t>(</w:t>
      </w:r>
      <w:r>
        <w:fldChar w:fldCharType="begin"/>
      </w:r>
      <w:r>
        <w:instrText xml:space="preserve"> REF _Ref530398749 \h </w:instrText>
      </w:r>
      <w:r>
        <w:fldChar w:fldCharType="separate"/>
      </w:r>
      <w:r w:rsidRPr="00225A44">
        <w:t>Table </w:t>
      </w:r>
      <w:r>
        <w:rPr>
          <w:rFonts w:eastAsiaTheme="minorHAnsi" w:cstheme="minorBidi"/>
          <w:noProof/>
        </w:rPr>
        <w:t>6</w:t>
      </w:r>
      <w:r>
        <w:noBreakHyphen/>
      </w:r>
      <w:r>
        <w:rPr>
          <w:rFonts w:eastAsiaTheme="minorHAnsi" w:cstheme="minorBidi"/>
          <w:noProof/>
        </w:rPr>
        <w:t>2</w:t>
      </w:r>
      <w:r>
        <w:fldChar w:fldCharType="end"/>
      </w:r>
      <w:r>
        <w:t>)</w:t>
      </w:r>
      <w:r w:rsidRPr="005465C1">
        <w:t>.</w:t>
      </w:r>
    </w:p>
    <w:tbl>
      <w:tblPr>
        <w:tblStyle w:val="EDIShaded2"/>
        <w:tblW w:w="5000" w:type="pct"/>
        <w:tblInd w:w="0" w:type="dxa"/>
        <w:tblLayout w:type="fixed"/>
        <w:tblLook w:val="04A0" w:firstRow="1" w:lastRow="0" w:firstColumn="1" w:lastColumn="0" w:noHBand="0" w:noVBand="1"/>
        <w:tblPrChange w:id="447" w:author="Erik Hedlin" w:date="2020-10-08T10:54:00Z">
          <w:tblPr>
            <w:tblStyle w:val="EDIShaded2"/>
            <w:tblW w:w="4955" w:type="pct"/>
            <w:tblInd w:w="0" w:type="dxa"/>
            <w:tblLayout w:type="fixed"/>
            <w:tblLook w:val="04A0" w:firstRow="1" w:lastRow="0" w:firstColumn="1" w:lastColumn="0" w:noHBand="0" w:noVBand="1"/>
          </w:tblPr>
        </w:tblPrChange>
      </w:tblPr>
      <w:tblGrid>
        <w:gridCol w:w="2831"/>
        <w:gridCol w:w="17"/>
        <w:gridCol w:w="793"/>
        <w:gridCol w:w="15"/>
        <w:gridCol w:w="790"/>
        <w:gridCol w:w="12"/>
        <w:gridCol w:w="792"/>
        <w:gridCol w:w="10"/>
        <w:gridCol w:w="802"/>
        <w:gridCol w:w="804"/>
        <w:gridCol w:w="804"/>
        <w:gridCol w:w="804"/>
        <w:gridCol w:w="810"/>
        <w:gridCol w:w="796"/>
        <w:tblGridChange w:id="448">
          <w:tblGrid>
            <w:gridCol w:w="2831"/>
            <w:gridCol w:w="218"/>
            <w:gridCol w:w="12"/>
            <w:gridCol w:w="580"/>
            <w:gridCol w:w="275"/>
            <w:gridCol w:w="10"/>
            <w:gridCol w:w="520"/>
            <w:gridCol w:w="337"/>
            <w:gridCol w:w="8"/>
            <w:gridCol w:w="459"/>
            <w:gridCol w:w="400"/>
            <w:gridCol w:w="6"/>
            <w:gridCol w:w="406"/>
            <w:gridCol w:w="459"/>
            <w:gridCol w:w="345"/>
            <w:gridCol w:w="522"/>
            <w:gridCol w:w="282"/>
            <w:gridCol w:w="585"/>
            <w:gridCol w:w="219"/>
            <w:gridCol w:w="648"/>
            <w:gridCol w:w="162"/>
            <w:gridCol w:w="705"/>
            <w:gridCol w:w="91"/>
            <w:gridCol w:w="776"/>
          </w:tblGrid>
        </w:tblGridChange>
      </w:tblGrid>
      <w:tr w:rsidR="00C13BCD" w:rsidRPr="00DC26BC" w14:paraId="0F602406" w14:textId="6667D4A2" w:rsidTr="00C13BCD">
        <w:trPr>
          <w:cnfStyle w:val="100000000000" w:firstRow="1" w:lastRow="0" w:firstColumn="0" w:lastColumn="0" w:oddVBand="0" w:evenVBand="0" w:oddHBand="0" w:evenHBand="0" w:firstRowFirstColumn="0" w:firstRowLastColumn="0" w:lastRowFirstColumn="0" w:lastRowLastColumn="0"/>
          <w:cantSplit/>
          <w:trHeight w:val="479"/>
          <w:tblHeader/>
          <w:trPrChange w:id="449" w:author="Erik Hedlin" w:date="2020-10-08T10:54:00Z">
            <w:trPr>
              <w:cantSplit/>
              <w:trHeight w:val="479"/>
              <w:tblHeader/>
            </w:trPr>
          </w:trPrChange>
        </w:trPr>
        <w:tc>
          <w:tcPr>
            <w:tcW w:w="4603" w:type="pct"/>
            <w:gridSpan w:val="13"/>
            <w:tcBorders>
              <w:top w:val="nil"/>
              <w:left w:val="nil"/>
              <w:bottom w:val="single" w:sz="12" w:space="0" w:color="auto"/>
              <w:right w:val="nil"/>
            </w:tcBorders>
            <w:tcPrChange w:id="450" w:author="Erik Hedlin" w:date="2020-10-08T10:54:00Z">
              <w:tcPr>
                <w:tcW w:w="5000" w:type="pct"/>
                <w:gridSpan w:val="22"/>
                <w:tcBorders>
                  <w:top w:val="nil"/>
                  <w:left w:val="nil"/>
                  <w:bottom w:val="single" w:sz="12" w:space="0" w:color="auto"/>
                  <w:right w:val="nil"/>
                </w:tcBorders>
              </w:tcPr>
            </w:tcPrChange>
          </w:tcPr>
          <w:p w14:paraId="56D047D2" w14:textId="77777777" w:rsidR="00C13BCD" w:rsidRPr="00225A44" w:rsidRDefault="00C13BCD" w:rsidP="008A1C71">
            <w:pPr>
              <w:pStyle w:val="Caption"/>
              <w:spacing w:before="0" w:beforeAutospacing="0" w:afterAutospacing="0"/>
              <w:cnfStyle w:val="100000000000" w:firstRow="1" w:lastRow="0" w:firstColumn="0" w:lastColumn="0" w:oddVBand="0" w:evenVBand="0" w:oddHBand="0" w:evenHBand="0" w:firstRowFirstColumn="0" w:firstRowLastColumn="0" w:lastRowFirstColumn="0" w:lastRowLastColumn="0"/>
            </w:pPr>
            <w:bookmarkStart w:id="451" w:name="_Ref530398749"/>
            <w:bookmarkStart w:id="452" w:name="_Toc25132260"/>
            <w:bookmarkStart w:id="453" w:name="_Ref27990020"/>
            <w:bookmarkStart w:id="454" w:name="_Toc45116157"/>
            <w:r w:rsidRPr="00225A44">
              <w:t>Table </w:t>
            </w:r>
            <w:r>
              <w:rPr>
                <w:noProof/>
              </w:rPr>
              <w:fldChar w:fldCharType="begin"/>
            </w:r>
            <w:r>
              <w:rPr>
                <w:rFonts w:eastAsiaTheme="minorHAnsi" w:cstheme="minorBidi"/>
                <w:noProof/>
                <w:lang w:eastAsia="en-US"/>
              </w:rPr>
              <w:instrText xml:space="preserve"> STYLEREF 1 \s </w:instrText>
            </w:r>
            <w:r>
              <w:rPr>
                <w:noProof/>
              </w:rPr>
              <w:fldChar w:fldCharType="separate"/>
            </w:r>
            <w:r>
              <w:rPr>
                <w:rFonts w:eastAsiaTheme="minorHAnsi" w:cstheme="minorBidi"/>
                <w:noProof/>
                <w:lang w:eastAsia="en-US"/>
              </w:rPr>
              <w:t>6</w:t>
            </w:r>
            <w:r>
              <w:rPr>
                <w:noProof/>
              </w:rPr>
              <w:fldChar w:fldCharType="end"/>
            </w:r>
            <w:r>
              <w:noBreakHyphen/>
            </w:r>
            <w:r>
              <w:rPr>
                <w:noProof/>
              </w:rPr>
              <w:fldChar w:fldCharType="begin"/>
            </w:r>
            <w:r>
              <w:rPr>
                <w:rFonts w:eastAsiaTheme="minorHAnsi" w:cstheme="minorBidi"/>
                <w:noProof/>
                <w:lang w:eastAsia="en-US"/>
              </w:rPr>
              <w:instrText xml:space="preserve"> SEQ Table \* ARABIC \s 1 </w:instrText>
            </w:r>
            <w:r>
              <w:rPr>
                <w:noProof/>
              </w:rPr>
              <w:fldChar w:fldCharType="separate"/>
            </w:r>
            <w:r>
              <w:rPr>
                <w:rFonts w:eastAsiaTheme="minorHAnsi" w:cstheme="minorBidi"/>
                <w:noProof/>
                <w:lang w:eastAsia="en-US"/>
              </w:rPr>
              <w:t>2</w:t>
            </w:r>
            <w:r>
              <w:rPr>
                <w:noProof/>
              </w:rPr>
              <w:fldChar w:fldCharType="end"/>
            </w:r>
            <w:bookmarkEnd w:id="451"/>
            <w:r w:rsidRPr="00225A44">
              <w:tab/>
              <w:t xml:space="preserve">Summary statistics for survey effort and detections at known </w:t>
            </w:r>
            <w:r>
              <w:t>Peregrine Falcon and Rough-legged Hawk</w:t>
            </w:r>
            <w:r w:rsidRPr="00225A44">
              <w:t xml:space="preserve"> nesting sites within the RMA from 201</w:t>
            </w:r>
            <w:r>
              <w:t>2</w:t>
            </w:r>
            <w:r w:rsidRPr="00225A44">
              <w:t xml:space="preserve"> to 201</w:t>
            </w:r>
            <w:r>
              <w:t>9</w:t>
            </w:r>
            <w:r w:rsidRPr="00225A44">
              <w:t>.</w:t>
            </w:r>
            <w:bookmarkEnd w:id="452"/>
            <w:bookmarkEnd w:id="453"/>
            <w:bookmarkEnd w:id="454"/>
          </w:p>
        </w:tc>
        <w:tc>
          <w:tcPr>
            <w:tcW w:w="397" w:type="pct"/>
            <w:tcBorders>
              <w:top w:val="nil"/>
              <w:left w:val="nil"/>
              <w:bottom w:val="single" w:sz="12" w:space="0" w:color="auto"/>
              <w:right w:val="nil"/>
            </w:tcBorders>
            <w:tcPrChange w:id="455" w:author="Erik Hedlin" w:date="2020-10-08T10:54:00Z">
              <w:tcPr>
                <w:tcW w:w="1" w:type="pct"/>
                <w:gridSpan w:val="2"/>
                <w:tcBorders>
                  <w:top w:val="nil"/>
                  <w:left w:val="nil"/>
                  <w:bottom w:val="single" w:sz="12" w:space="0" w:color="auto"/>
                  <w:right w:val="nil"/>
                </w:tcBorders>
              </w:tcPr>
            </w:tcPrChange>
          </w:tcPr>
          <w:p w14:paraId="3855285D" w14:textId="77777777" w:rsidR="00C13BCD" w:rsidRPr="00225A44" w:rsidRDefault="00C13BCD" w:rsidP="008A1C71">
            <w:pPr>
              <w:pStyle w:val="Caption"/>
              <w:cnfStyle w:val="100000000000" w:firstRow="1" w:lastRow="0" w:firstColumn="0" w:lastColumn="0" w:oddVBand="0" w:evenVBand="0" w:oddHBand="0" w:evenHBand="0" w:firstRowFirstColumn="0" w:firstRowLastColumn="0" w:lastRowFirstColumn="0" w:lastRowLastColumn="0"/>
            </w:pPr>
          </w:p>
        </w:tc>
      </w:tr>
      <w:tr w:rsidR="00C13BCD" w:rsidRPr="00225A44" w14:paraId="776F67F9" w14:textId="35FA45A3" w:rsidTr="00C13BCD">
        <w:trPr>
          <w:cnfStyle w:val="100000000000" w:firstRow="1" w:lastRow="0" w:firstColumn="0" w:lastColumn="0" w:oddVBand="0" w:evenVBand="0" w:oddHBand="0" w:evenHBand="0" w:firstRowFirstColumn="0" w:firstRowLastColumn="0" w:lastRowFirstColumn="0" w:lastRowLastColumn="0"/>
          <w:cantSplit/>
          <w:trHeight w:val="239"/>
          <w:tblHeader/>
          <w:trPrChange w:id="456" w:author="Erik Hedlin" w:date="2020-10-08T10:54:00Z">
            <w:trPr>
              <w:cantSplit/>
              <w:trHeight w:val="239"/>
              <w:tblHeader/>
            </w:trPr>
          </w:trPrChange>
        </w:trPr>
        <w:tc>
          <w:tcPr>
            <w:tcW w:w="1412" w:type="pct"/>
            <w:gridSpan w:val="2"/>
            <w:vMerge w:val="restart"/>
            <w:tcBorders>
              <w:top w:val="single" w:sz="12" w:space="0" w:color="auto"/>
              <w:left w:val="nil"/>
              <w:right w:val="nil"/>
            </w:tcBorders>
            <w:shd w:val="clear" w:color="auto" w:fill="auto"/>
            <w:hideMark/>
            <w:tcPrChange w:id="457" w:author="Erik Hedlin" w:date="2020-10-08T10:54:00Z">
              <w:tcPr>
                <w:tcW w:w="1532" w:type="pct"/>
                <w:gridSpan w:val="3"/>
                <w:vMerge w:val="restart"/>
                <w:tcBorders>
                  <w:top w:val="single" w:sz="12" w:space="0" w:color="auto"/>
                  <w:left w:val="nil"/>
                  <w:right w:val="nil"/>
                </w:tcBorders>
                <w:shd w:val="clear" w:color="auto" w:fill="auto"/>
                <w:hideMark/>
              </w:tcPr>
            </w:tcPrChange>
          </w:tcPr>
          <w:p w14:paraId="7652C0C2" w14:textId="77777777" w:rsidR="00C13BCD" w:rsidRPr="00225A44" w:rsidRDefault="00C13BCD" w:rsidP="008A1C71">
            <w:pPr>
              <w:pStyle w:val="TableHeader"/>
              <w:keepNext/>
              <w:cnfStyle w:val="100000000000" w:firstRow="1" w:lastRow="0" w:firstColumn="0" w:lastColumn="0" w:oddVBand="0" w:evenVBand="0" w:oddHBand="0" w:evenHBand="0" w:firstRowFirstColumn="0" w:firstRowLastColumn="0" w:lastRowFirstColumn="0" w:lastRowLastColumn="0"/>
            </w:pPr>
            <w:r w:rsidRPr="00225A44">
              <w:t>Variable</w:t>
            </w:r>
          </w:p>
        </w:tc>
        <w:tc>
          <w:tcPr>
            <w:tcW w:w="3191" w:type="pct"/>
            <w:gridSpan w:val="11"/>
            <w:tcBorders>
              <w:top w:val="single" w:sz="12" w:space="0" w:color="auto"/>
              <w:left w:val="nil"/>
              <w:right w:val="nil"/>
            </w:tcBorders>
            <w:shd w:val="clear" w:color="auto" w:fill="auto"/>
            <w:vAlign w:val="top"/>
            <w:hideMark/>
            <w:tcPrChange w:id="458" w:author="Erik Hedlin" w:date="2020-10-08T10:54:00Z">
              <w:tcPr>
                <w:tcW w:w="3468" w:type="pct"/>
                <w:gridSpan w:val="19"/>
                <w:tcBorders>
                  <w:top w:val="single" w:sz="12" w:space="0" w:color="auto"/>
                  <w:left w:val="nil"/>
                  <w:right w:val="nil"/>
                </w:tcBorders>
                <w:shd w:val="clear" w:color="auto" w:fill="auto"/>
                <w:vAlign w:val="top"/>
                <w:hideMark/>
              </w:tcPr>
            </w:tcPrChange>
          </w:tcPr>
          <w:p w14:paraId="5FB9D6B9" w14:textId="77777777" w:rsidR="00C13BCD" w:rsidRPr="001D7421" w:rsidRDefault="00C13BCD" w:rsidP="008A1C71">
            <w:pPr>
              <w:keepNext/>
              <w:spacing w:before="40" w:after="40"/>
              <w:jc w:val="center"/>
              <w:cnfStyle w:val="100000000000" w:firstRow="1" w:lastRow="0" w:firstColumn="0" w:lastColumn="0" w:oddVBand="0" w:evenVBand="0" w:oddHBand="0" w:evenHBand="0" w:firstRowFirstColumn="0" w:firstRowLastColumn="0" w:lastRowFirstColumn="0" w:lastRowLastColumn="0"/>
              <w:rPr>
                <w:b/>
                <w:bCs/>
              </w:rPr>
            </w:pPr>
            <w:r w:rsidRPr="000C273E">
              <w:rPr>
                <w:b/>
                <w:bCs/>
              </w:rPr>
              <w:t>Year</w:t>
            </w:r>
          </w:p>
        </w:tc>
        <w:tc>
          <w:tcPr>
            <w:tcW w:w="397" w:type="pct"/>
            <w:tcBorders>
              <w:top w:val="single" w:sz="12" w:space="0" w:color="auto"/>
              <w:left w:val="nil"/>
              <w:right w:val="nil"/>
            </w:tcBorders>
            <w:tcPrChange w:id="459" w:author="Erik Hedlin" w:date="2020-10-08T10:54:00Z">
              <w:tcPr>
                <w:tcW w:w="1" w:type="pct"/>
                <w:gridSpan w:val="2"/>
                <w:tcBorders>
                  <w:top w:val="single" w:sz="12" w:space="0" w:color="auto"/>
                  <w:left w:val="nil"/>
                  <w:right w:val="nil"/>
                </w:tcBorders>
              </w:tcPr>
            </w:tcPrChange>
          </w:tcPr>
          <w:p w14:paraId="5D4E4D7D" w14:textId="77777777" w:rsidR="00C13BCD" w:rsidRPr="000C273E" w:rsidRDefault="00C13BCD" w:rsidP="008A1C71">
            <w:pPr>
              <w:keepNext/>
              <w:spacing w:before="40" w:after="40"/>
              <w:jc w:val="center"/>
              <w:cnfStyle w:val="100000000000" w:firstRow="1" w:lastRow="0" w:firstColumn="0" w:lastColumn="0" w:oddVBand="0" w:evenVBand="0" w:oddHBand="0" w:evenHBand="0" w:firstRowFirstColumn="0" w:firstRowLastColumn="0" w:lastRowFirstColumn="0" w:lastRowLastColumn="0"/>
              <w:rPr>
                <w:b/>
                <w:bCs/>
              </w:rPr>
            </w:pPr>
          </w:p>
        </w:tc>
      </w:tr>
      <w:tr w:rsidR="00C13BCD" w:rsidRPr="00225A44" w14:paraId="5A20938B" w14:textId="1FFF94FF" w:rsidTr="00C13BCD">
        <w:trPr>
          <w:cnfStyle w:val="000000100000" w:firstRow="0" w:lastRow="0" w:firstColumn="0" w:lastColumn="0" w:oddVBand="0" w:evenVBand="0" w:oddHBand="1" w:evenHBand="0" w:firstRowFirstColumn="0" w:firstRowLastColumn="0" w:lastRowFirstColumn="0" w:lastRowLastColumn="0"/>
          <w:cantSplit/>
          <w:trHeight w:val="252"/>
          <w:trPrChange w:id="460" w:author="Erik Hedlin" w:date="2020-10-08T10:54:00Z">
            <w:trPr>
              <w:cantSplit/>
              <w:trHeight w:val="252"/>
            </w:trPr>
          </w:trPrChange>
        </w:trPr>
        <w:tc>
          <w:tcPr>
            <w:tcW w:w="1412" w:type="pct"/>
            <w:gridSpan w:val="2"/>
            <w:vMerge/>
            <w:tcBorders>
              <w:top w:val="single" w:sz="4" w:space="0" w:color="auto"/>
              <w:left w:val="nil"/>
              <w:bottom w:val="single" w:sz="4" w:space="0" w:color="auto"/>
              <w:right w:val="nil"/>
            </w:tcBorders>
            <w:shd w:val="clear" w:color="auto" w:fill="auto"/>
            <w:hideMark/>
            <w:tcPrChange w:id="461" w:author="Erik Hedlin" w:date="2020-10-08T10:54:00Z">
              <w:tcPr>
                <w:tcW w:w="1532" w:type="pct"/>
                <w:gridSpan w:val="3"/>
                <w:vMerge/>
                <w:tcBorders>
                  <w:top w:val="single" w:sz="4" w:space="0" w:color="auto"/>
                  <w:left w:val="nil"/>
                  <w:bottom w:val="single" w:sz="4" w:space="0" w:color="auto"/>
                  <w:right w:val="nil"/>
                </w:tcBorders>
                <w:shd w:val="clear" w:color="auto" w:fill="auto"/>
                <w:hideMark/>
              </w:tcPr>
            </w:tcPrChange>
          </w:tcPr>
          <w:p w14:paraId="07F4A376" w14:textId="77777777" w:rsidR="00C13BCD" w:rsidRPr="00225A44" w:rsidRDefault="00C13BCD" w:rsidP="008A1C71">
            <w:pPr>
              <w:keepNext/>
              <w:spacing w:after="0"/>
              <w:cnfStyle w:val="000000100000" w:firstRow="0" w:lastRow="0" w:firstColumn="0" w:lastColumn="0" w:oddVBand="0" w:evenVBand="0" w:oddHBand="1" w:evenHBand="0" w:firstRowFirstColumn="0" w:firstRowLastColumn="0" w:lastRowFirstColumn="0" w:lastRowLastColumn="0"/>
              <w:rPr>
                <w:b/>
              </w:rPr>
            </w:pPr>
          </w:p>
        </w:tc>
        <w:tc>
          <w:tcPr>
            <w:tcW w:w="400" w:type="pct"/>
            <w:gridSpan w:val="2"/>
            <w:tcBorders>
              <w:top w:val="single" w:sz="4" w:space="0" w:color="auto"/>
              <w:left w:val="nil"/>
              <w:bottom w:val="single" w:sz="4" w:space="0" w:color="auto"/>
              <w:right w:val="nil"/>
            </w:tcBorders>
            <w:shd w:val="clear" w:color="auto" w:fill="auto"/>
            <w:hideMark/>
            <w:tcPrChange w:id="462" w:author="Erik Hedlin" w:date="2020-10-08T10:54:00Z">
              <w:tcPr>
                <w:tcW w:w="433" w:type="pct"/>
                <w:gridSpan w:val="3"/>
                <w:tcBorders>
                  <w:top w:val="single" w:sz="4" w:space="0" w:color="auto"/>
                  <w:left w:val="nil"/>
                  <w:bottom w:val="single" w:sz="4" w:space="0" w:color="auto"/>
                  <w:right w:val="nil"/>
                </w:tcBorders>
                <w:shd w:val="clear" w:color="auto" w:fill="auto"/>
                <w:hideMark/>
              </w:tcPr>
            </w:tcPrChange>
          </w:tcPr>
          <w:p w14:paraId="4F2F9DD7" w14:textId="636F2588"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463" w:author="Erik Hedlin" w:date="2020-10-08T10:55:00Z">
              <w:r>
                <w:rPr>
                  <w:b/>
                  <w:bCs/>
                </w:rPr>
                <w:t>20</w:t>
              </w:r>
            </w:ins>
            <w:del w:id="464" w:author="Erik Hedlin" w:date="2020-10-08T10:54:00Z">
              <w:r w:rsidRPr="000C273E" w:rsidDel="00C13BCD">
                <w:rPr>
                  <w:b/>
                  <w:bCs/>
                </w:rPr>
                <w:delText>20</w:delText>
              </w:r>
            </w:del>
            <w:r w:rsidRPr="000C273E">
              <w:rPr>
                <w:b/>
                <w:bCs/>
              </w:rPr>
              <w:t>12</w:t>
            </w:r>
          </w:p>
        </w:tc>
        <w:tc>
          <w:tcPr>
            <w:tcW w:w="398" w:type="pct"/>
            <w:gridSpan w:val="2"/>
            <w:tcBorders>
              <w:top w:val="single" w:sz="4" w:space="0" w:color="auto"/>
              <w:left w:val="nil"/>
              <w:bottom w:val="single" w:sz="4" w:space="0" w:color="auto"/>
              <w:right w:val="nil"/>
            </w:tcBorders>
            <w:shd w:val="clear" w:color="auto" w:fill="auto"/>
            <w:hideMark/>
            <w:tcPrChange w:id="465" w:author="Erik Hedlin" w:date="2020-10-08T10:54:00Z">
              <w:tcPr>
                <w:tcW w:w="433" w:type="pct"/>
                <w:gridSpan w:val="3"/>
                <w:tcBorders>
                  <w:top w:val="single" w:sz="4" w:space="0" w:color="auto"/>
                  <w:left w:val="nil"/>
                  <w:bottom w:val="single" w:sz="4" w:space="0" w:color="auto"/>
                  <w:right w:val="nil"/>
                </w:tcBorders>
                <w:shd w:val="clear" w:color="auto" w:fill="auto"/>
                <w:hideMark/>
              </w:tcPr>
            </w:tcPrChange>
          </w:tcPr>
          <w:p w14:paraId="70C70EE1" w14:textId="21B070DA"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466" w:author="Erik Hedlin" w:date="2020-10-08T10:55:00Z">
              <w:r>
                <w:rPr>
                  <w:b/>
                  <w:bCs/>
                </w:rPr>
                <w:t>20</w:t>
              </w:r>
            </w:ins>
            <w:del w:id="467" w:author="Erik Hedlin" w:date="2020-10-08T10:54:00Z">
              <w:r w:rsidRPr="000C273E" w:rsidDel="00C13BCD">
                <w:rPr>
                  <w:b/>
                  <w:bCs/>
                </w:rPr>
                <w:delText>20</w:delText>
              </w:r>
            </w:del>
            <w:r w:rsidRPr="000C273E">
              <w:rPr>
                <w:b/>
                <w:bCs/>
              </w:rPr>
              <w:t>13</w:t>
            </w:r>
          </w:p>
        </w:tc>
        <w:tc>
          <w:tcPr>
            <w:tcW w:w="398" w:type="pct"/>
            <w:gridSpan w:val="2"/>
            <w:tcBorders>
              <w:top w:val="single" w:sz="4" w:space="0" w:color="auto"/>
              <w:left w:val="nil"/>
              <w:bottom w:val="single" w:sz="4" w:space="0" w:color="auto"/>
              <w:right w:val="nil"/>
            </w:tcBorders>
            <w:shd w:val="clear" w:color="auto" w:fill="auto"/>
            <w:hideMark/>
            <w:tcPrChange w:id="468" w:author="Erik Hedlin" w:date="2020-10-08T10:54:00Z">
              <w:tcPr>
                <w:tcW w:w="433" w:type="pct"/>
                <w:gridSpan w:val="3"/>
                <w:tcBorders>
                  <w:top w:val="single" w:sz="4" w:space="0" w:color="auto"/>
                  <w:left w:val="nil"/>
                  <w:bottom w:val="single" w:sz="4" w:space="0" w:color="auto"/>
                  <w:right w:val="nil"/>
                </w:tcBorders>
                <w:shd w:val="clear" w:color="auto" w:fill="auto"/>
                <w:hideMark/>
              </w:tcPr>
            </w:tcPrChange>
          </w:tcPr>
          <w:p w14:paraId="1F92BC69" w14:textId="00430654"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469" w:author="Erik Hedlin" w:date="2020-10-08T10:55:00Z">
              <w:r>
                <w:rPr>
                  <w:b/>
                  <w:bCs/>
                </w:rPr>
                <w:t>20</w:t>
              </w:r>
            </w:ins>
            <w:del w:id="470" w:author="Erik Hedlin" w:date="2020-10-08T10:54:00Z">
              <w:r w:rsidRPr="000C273E" w:rsidDel="00C13BCD">
                <w:rPr>
                  <w:b/>
                  <w:bCs/>
                </w:rPr>
                <w:delText>20</w:delText>
              </w:r>
            </w:del>
            <w:r w:rsidRPr="000C273E">
              <w:rPr>
                <w:b/>
                <w:bCs/>
              </w:rPr>
              <w:t>14</w:t>
            </w:r>
          </w:p>
        </w:tc>
        <w:tc>
          <w:tcPr>
            <w:tcW w:w="398" w:type="pct"/>
            <w:tcBorders>
              <w:top w:val="single" w:sz="4" w:space="0" w:color="auto"/>
              <w:left w:val="nil"/>
              <w:bottom w:val="single" w:sz="4" w:space="0" w:color="auto"/>
              <w:right w:val="nil"/>
            </w:tcBorders>
            <w:shd w:val="clear" w:color="auto" w:fill="auto"/>
            <w:hideMark/>
            <w:tcPrChange w:id="471" w:author="Erik Hedlin" w:date="2020-10-08T10:54:00Z">
              <w:tcPr>
                <w:tcW w:w="433" w:type="pct"/>
                <w:gridSpan w:val="2"/>
                <w:tcBorders>
                  <w:top w:val="single" w:sz="4" w:space="0" w:color="auto"/>
                  <w:left w:val="nil"/>
                  <w:bottom w:val="single" w:sz="4" w:space="0" w:color="auto"/>
                  <w:right w:val="nil"/>
                </w:tcBorders>
                <w:shd w:val="clear" w:color="auto" w:fill="auto"/>
                <w:hideMark/>
              </w:tcPr>
            </w:tcPrChange>
          </w:tcPr>
          <w:p w14:paraId="5B52C68F" w14:textId="5DB66369"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472" w:author="Erik Hedlin" w:date="2020-10-08T10:55:00Z">
              <w:r>
                <w:rPr>
                  <w:b/>
                  <w:bCs/>
                </w:rPr>
                <w:t>20</w:t>
              </w:r>
            </w:ins>
            <w:del w:id="473" w:author="Erik Hedlin" w:date="2020-10-08T10:54:00Z">
              <w:r w:rsidRPr="000C273E" w:rsidDel="00C13BCD">
                <w:rPr>
                  <w:b/>
                  <w:bCs/>
                </w:rPr>
                <w:delText>20</w:delText>
              </w:r>
            </w:del>
            <w:r w:rsidRPr="000C273E">
              <w:rPr>
                <w:b/>
                <w:bCs/>
              </w:rPr>
              <w:t>15</w:t>
            </w:r>
          </w:p>
        </w:tc>
        <w:tc>
          <w:tcPr>
            <w:tcW w:w="399" w:type="pct"/>
            <w:tcBorders>
              <w:top w:val="single" w:sz="4" w:space="0" w:color="auto"/>
              <w:left w:val="nil"/>
              <w:bottom w:val="single" w:sz="4" w:space="0" w:color="auto"/>
              <w:right w:val="nil"/>
            </w:tcBorders>
            <w:shd w:val="clear" w:color="auto" w:fill="auto"/>
            <w:hideMark/>
            <w:tcPrChange w:id="474" w:author="Erik Hedlin" w:date="2020-10-08T10:54:00Z">
              <w:tcPr>
                <w:tcW w:w="434" w:type="pct"/>
                <w:gridSpan w:val="2"/>
                <w:tcBorders>
                  <w:top w:val="single" w:sz="4" w:space="0" w:color="auto"/>
                  <w:left w:val="nil"/>
                  <w:bottom w:val="single" w:sz="4" w:space="0" w:color="auto"/>
                  <w:right w:val="nil"/>
                </w:tcBorders>
                <w:shd w:val="clear" w:color="auto" w:fill="auto"/>
                <w:hideMark/>
              </w:tcPr>
            </w:tcPrChange>
          </w:tcPr>
          <w:p w14:paraId="1198418E" w14:textId="4F364097"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475" w:author="Erik Hedlin" w:date="2020-10-08T10:55:00Z">
              <w:r>
                <w:rPr>
                  <w:b/>
                  <w:bCs/>
                </w:rPr>
                <w:t>20</w:t>
              </w:r>
            </w:ins>
            <w:del w:id="476" w:author="Erik Hedlin" w:date="2020-10-08T10:54:00Z">
              <w:r w:rsidRPr="000C273E" w:rsidDel="00C13BCD">
                <w:rPr>
                  <w:b/>
                  <w:bCs/>
                </w:rPr>
                <w:delText>20</w:delText>
              </w:r>
            </w:del>
            <w:r w:rsidRPr="000C273E">
              <w:rPr>
                <w:b/>
                <w:bCs/>
              </w:rPr>
              <w:t>16</w:t>
            </w:r>
          </w:p>
        </w:tc>
        <w:tc>
          <w:tcPr>
            <w:tcW w:w="399" w:type="pct"/>
            <w:tcBorders>
              <w:top w:val="single" w:sz="4" w:space="0" w:color="auto"/>
              <w:left w:val="nil"/>
              <w:bottom w:val="single" w:sz="4" w:space="0" w:color="auto"/>
              <w:right w:val="nil"/>
            </w:tcBorders>
            <w:shd w:val="clear" w:color="auto" w:fill="auto"/>
            <w:hideMark/>
            <w:tcPrChange w:id="477" w:author="Erik Hedlin" w:date="2020-10-08T10:54:00Z">
              <w:tcPr>
                <w:tcW w:w="434" w:type="pct"/>
                <w:gridSpan w:val="2"/>
                <w:tcBorders>
                  <w:top w:val="single" w:sz="4" w:space="0" w:color="auto"/>
                  <w:left w:val="nil"/>
                  <w:bottom w:val="single" w:sz="4" w:space="0" w:color="auto"/>
                  <w:right w:val="nil"/>
                </w:tcBorders>
                <w:shd w:val="clear" w:color="auto" w:fill="auto"/>
                <w:hideMark/>
              </w:tcPr>
            </w:tcPrChange>
          </w:tcPr>
          <w:p w14:paraId="1917A3C1" w14:textId="3D6EA8C3"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478" w:author="Erik Hedlin" w:date="2020-10-08T10:55:00Z">
              <w:r>
                <w:rPr>
                  <w:b/>
                  <w:bCs/>
                </w:rPr>
                <w:t>20</w:t>
              </w:r>
            </w:ins>
            <w:del w:id="479" w:author="Erik Hedlin" w:date="2020-10-08T10:54:00Z">
              <w:r w:rsidRPr="000C273E" w:rsidDel="00C13BCD">
                <w:rPr>
                  <w:b/>
                  <w:bCs/>
                </w:rPr>
                <w:delText>20</w:delText>
              </w:r>
            </w:del>
            <w:r w:rsidRPr="000C273E">
              <w:rPr>
                <w:b/>
                <w:bCs/>
              </w:rPr>
              <w:t>17</w:t>
            </w:r>
          </w:p>
        </w:tc>
        <w:tc>
          <w:tcPr>
            <w:tcW w:w="399" w:type="pct"/>
            <w:tcBorders>
              <w:top w:val="single" w:sz="4" w:space="0" w:color="auto"/>
              <w:left w:val="nil"/>
              <w:bottom w:val="single" w:sz="4" w:space="0" w:color="auto"/>
              <w:right w:val="nil"/>
            </w:tcBorders>
            <w:shd w:val="clear" w:color="auto" w:fill="auto"/>
            <w:tcPrChange w:id="480" w:author="Erik Hedlin" w:date="2020-10-08T10:54:00Z">
              <w:tcPr>
                <w:tcW w:w="434" w:type="pct"/>
                <w:gridSpan w:val="2"/>
                <w:tcBorders>
                  <w:top w:val="single" w:sz="4" w:space="0" w:color="auto"/>
                  <w:left w:val="nil"/>
                  <w:bottom w:val="single" w:sz="4" w:space="0" w:color="auto"/>
                  <w:right w:val="nil"/>
                </w:tcBorders>
                <w:shd w:val="clear" w:color="auto" w:fill="auto"/>
              </w:tcPr>
            </w:tcPrChange>
          </w:tcPr>
          <w:p w14:paraId="3AF1DB4F" w14:textId="7EB1CF1F"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481" w:author="Erik Hedlin" w:date="2020-10-08T10:55:00Z">
              <w:r>
                <w:rPr>
                  <w:b/>
                  <w:bCs/>
                </w:rPr>
                <w:t>20</w:t>
              </w:r>
            </w:ins>
            <w:del w:id="482" w:author="Erik Hedlin" w:date="2020-10-08T10:54:00Z">
              <w:r w:rsidRPr="000C273E" w:rsidDel="00C13BCD">
                <w:rPr>
                  <w:b/>
                  <w:bCs/>
                </w:rPr>
                <w:delText>20</w:delText>
              </w:r>
            </w:del>
            <w:r w:rsidRPr="000C273E">
              <w:rPr>
                <w:b/>
                <w:bCs/>
              </w:rPr>
              <w:t>18</w:t>
            </w:r>
          </w:p>
        </w:tc>
        <w:tc>
          <w:tcPr>
            <w:tcW w:w="402" w:type="pct"/>
            <w:tcBorders>
              <w:top w:val="single" w:sz="4" w:space="0" w:color="auto"/>
              <w:left w:val="nil"/>
              <w:bottom w:val="single" w:sz="4" w:space="0" w:color="auto"/>
              <w:right w:val="nil"/>
            </w:tcBorders>
            <w:shd w:val="clear" w:color="auto" w:fill="auto"/>
            <w:tcPrChange w:id="483" w:author="Erik Hedlin" w:date="2020-10-08T10:54:00Z">
              <w:tcPr>
                <w:tcW w:w="434" w:type="pct"/>
                <w:gridSpan w:val="2"/>
                <w:tcBorders>
                  <w:top w:val="single" w:sz="4" w:space="0" w:color="auto"/>
                  <w:left w:val="nil"/>
                  <w:bottom w:val="single" w:sz="4" w:space="0" w:color="auto"/>
                  <w:right w:val="nil"/>
                </w:tcBorders>
                <w:shd w:val="clear" w:color="auto" w:fill="auto"/>
              </w:tcPr>
            </w:tcPrChange>
          </w:tcPr>
          <w:p w14:paraId="6B774861" w14:textId="3CD37D3D"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484" w:author="Erik Hedlin" w:date="2020-10-08T10:55:00Z">
              <w:r>
                <w:rPr>
                  <w:b/>
                  <w:bCs/>
                </w:rPr>
                <w:t>20</w:t>
              </w:r>
            </w:ins>
            <w:del w:id="485" w:author="Erik Hedlin" w:date="2020-10-08T10:54:00Z">
              <w:r w:rsidRPr="000C273E" w:rsidDel="00C13BCD">
                <w:rPr>
                  <w:b/>
                  <w:bCs/>
                </w:rPr>
                <w:delText>20</w:delText>
              </w:r>
            </w:del>
            <w:r w:rsidRPr="000C273E">
              <w:rPr>
                <w:b/>
                <w:bCs/>
              </w:rPr>
              <w:t>19</w:t>
            </w:r>
          </w:p>
        </w:tc>
        <w:tc>
          <w:tcPr>
            <w:tcW w:w="397" w:type="pct"/>
            <w:tcBorders>
              <w:top w:val="single" w:sz="4" w:space="0" w:color="auto"/>
              <w:left w:val="nil"/>
              <w:bottom w:val="single" w:sz="4" w:space="0" w:color="auto"/>
              <w:right w:val="nil"/>
            </w:tcBorders>
            <w:tcPrChange w:id="486" w:author="Erik Hedlin" w:date="2020-10-08T10:54:00Z">
              <w:tcPr>
                <w:tcW w:w="1" w:type="pct"/>
                <w:gridSpan w:val="2"/>
                <w:tcBorders>
                  <w:top w:val="single" w:sz="4" w:space="0" w:color="auto"/>
                  <w:left w:val="nil"/>
                  <w:bottom w:val="single" w:sz="4" w:space="0" w:color="auto"/>
                  <w:right w:val="nil"/>
                </w:tcBorders>
              </w:tcPr>
            </w:tcPrChange>
          </w:tcPr>
          <w:p w14:paraId="2B03B349" w14:textId="5FD7885E"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487" w:author="Erik Hedlin" w:date="2020-10-08T10:55:00Z">
              <w:r>
                <w:rPr>
                  <w:b/>
                  <w:bCs/>
                </w:rPr>
                <w:t>20</w:t>
              </w:r>
            </w:ins>
            <w:ins w:id="488" w:author="Erik Hedlin" w:date="2020-10-08T10:54:00Z">
              <w:r>
                <w:rPr>
                  <w:b/>
                  <w:bCs/>
                </w:rPr>
                <w:t>20</w:t>
              </w:r>
            </w:ins>
          </w:p>
        </w:tc>
      </w:tr>
      <w:tr w:rsidR="00C13BCD" w:rsidRPr="00225A44" w14:paraId="609F5BE3" w14:textId="4801B749" w:rsidTr="00C13BCD">
        <w:trPr>
          <w:cnfStyle w:val="000000010000" w:firstRow="0" w:lastRow="0" w:firstColumn="0" w:lastColumn="0" w:oddVBand="0" w:evenVBand="0" w:oddHBand="0" w:evenHBand="1" w:firstRowFirstColumn="0" w:firstRowLastColumn="0" w:lastRowFirstColumn="0" w:lastRowLastColumn="0"/>
          <w:cantSplit/>
          <w:trHeight w:val="239"/>
          <w:trPrChange w:id="489"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490" w:author="Erik Hedlin" w:date="2020-10-08T10:55:00Z">
              <w:tcPr>
                <w:tcW w:w="1526" w:type="pct"/>
                <w:gridSpan w:val="2"/>
                <w:tcBorders>
                  <w:top w:val="nil"/>
                  <w:left w:val="nil"/>
                  <w:bottom w:val="nil"/>
                  <w:right w:val="nil"/>
                </w:tcBorders>
                <w:shd w:val="clear" w:color="auto" w:fill="auto"/>
                <w:vAlign w:val="top"/>
                <w:hideMark/>
              </w:tcPr>
            </w:tcPrChange>
          </w:tcPr>
          <w:p w14:paraId="2EC92153" w14:textId="77777777" w:rsidR="00C13BCD" w:rsidRPr="00D97FA2" w:rsidRDefault="00C13BCD" w:rsidP="00C13BCD">
            <w:pPr>
              <w:pStyle w:val="TableText"/>
              <w:keepNext/>
              <w:cnfStyle w:val="000000010000" w:firstRow="0" w:lastRow="0" w:firstColumn="0" w:lastColumn="0" w:oddVBand="0" w:evenVBand="0" w:oddHBand="0" w:evenHBand="1" w:firstRowFirstColumn="0" w:firstRowLastColumn="0" w:lastRowFirstColumn="0" w:lastRowLastColumn="0"/>
            </w:pPr>
            <w:r w:rsidRPr="00D97FA2">
              <w:t>Total nesting sites known annually</w:t>
            </w:r>
          </w:p>
        </w:tc>
        <w:tc>
          <w:tcPr>
            <w:tcW w:w="401" w:type="pct"/>
            <w:gridSpan w:val="2"/>
            <w:tcBorders>
              <w:top w:val="nil"/>
              <w:left w:val="nil"/>
              <w:bottom w:val="nil"/>
              <w:right w:val="nil"/>
            </w:tcBorders>
            <w:shd w:val="clear" w:color="auto" w:fill="auto"/>
            <w:vAlign w:val="bottom"/>
            <w:hideMark/>
            <w:tcPrChange w:id="491" w:author="Erik Hedlin" w:date="2020-10-08T10:55:00Z">
              <w:tcPr>
                <w:tcW w:w="434" w:type="pct"/>
                <w:gridSpan w:val="3"/>
                <w:tcBorders>
                  <w:top w:val="nil"/>
                  <w:left w:val="nil"/>
                  <w:bottom w:val="nil"/>
                  <w:right w:val="nil"/>
                </w:tcBorders>
                <w:shd w:val="clear" w:color="auto" w:fill="auto"/>
                <w:vAlign w:val="bottom"/>
                <w:hideMark/>
              </w:tcPr>
            </w:tcPrChange>
          </w:tcPr>
          <w:p w14:paraId="75104138"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107</w:t>
            </w:r>
          </w:p>
        </w:tc>
        <w:tc>
          <w:tcPr>
            <w:tcW w:w="399" w:type="pct"/>
            <w:gridSpan w:val="2"/>
            <w:tcBorders>
              <w:top w:val="nil"/>
              <w:left w:val="nil"/>
              <w:bottom w:val="nil"/>
              <w:right w:val="nil"/>
            </w:tcBorders>
            <w:shd w:val="clear" w:color="auto" w:fill="auto"/>
            <w:vAlign w:val="bottom"/>
            <w:hideMark/>
            <w:tcPrChange w:id="492" w:author="Erik Hedlin" w:date="2020-10-08T10:55:00Z">
              <w:tcPr>
                <w:tcW w:w="434" w:type="pct"/>
                <w:gridSpan w:val="3"/>
                <w:tcBorders>
                  <w:top w:val="nil"/>
                  <w:left w:val="nil"/>
                  <w:bottom w:val="nil"/>
                  <w:right w:val="nil"/>
                </w:tcBorders>
                <w:shd w:val="clear" w:color="auto" w:fill="auto"/>
                <w:vAlign w:val="bottom"/>
                <w:hideMark/>
              </w:tcPr>
            </w:tcPrChange>
          </w:tcPr>
          <w:p w14:paraId="0BA2F9E8"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108</w:t>
            </w:r>
          </w:p>
        </w:tc>
        <w:tc>
          <w:tcPr>
            <w:tcW w:w="399" w:type="pct"/>
            <w:gridSpan w:val="2"/>
            <w:tcBorders>
              <w:top w:val="nil"/>
              <w:left w:val="nil"/>
              <w:bottom w:val="nil"/>
              <w:right w:val="nil"/>
            </w:tcBorders>
            <w:shd w:val="clear" w:color="auto" w:fill="auto"/>
            <w:vAlign w:val="bottom"/>
            <w:hideMark/>
            <w:tcPrChange w:id="493" w:author="Erik Hedlin" w:date="2020-10-08T10:55:00Z">
              <w:tcPr>
                <w:tcW w:w="434" w:type="pct"/>
                <w:gridSpan w:val="3"/>
                <w:tcBorders>
                  <w:top w:val="nil"/>
                  <w:left w:val="nil"/>
                  <w:bottom w:val="nil"/>
                  <w:right w:val="nil"/>
                </w:tcBorders>
                <w:shd w:val="clear" w:color="auto" w:fill="auto"/>
                <w:vAlign w:val="bottom"/>
                <w:hideMark/>
              </w:tcPr>
            </w:tcPrChange>
          </w:tcPr>
          <w:p w14:paraId="0659F6CD"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127</w:t>
            </w:r>
          </w:p>
        </w:tc>
        <w:tc>
          <w:tcPr>
            <w:tcW w:w="402" w:type="pct"/>
            <w:gridSpan w:val="2"/>
            <w:tcBorders>
              <w:top w:val="nil"/>
              <w:left w:val="nil"/>
              <w:bottom w:val="nil"/>
              <w:right w:val="nil"/>
            </w:tcBorders>
            <w:shd w:val="clear" w:color="auto" w:fill="auto"/>
            <w:vAlign w:val="bottom"/>
            <w:hideMark/>
            <w:tcPrChange w:id="494" w:author="Erik Hedlin" w:date="2020-10-08T10:55:00Z">
              <w:tcPr>
                <w:tcW w:w="436" w:type="pct"/>
                <w:gridSpan w:val="3"/>
                <w:tcBorders>
                  <w:top w:val="nil"/>
                  <w:left w:val="nil"/>
                  <w:bottom w:val="nil"/>
                  <w:right w:val="nil"/>
                </w:tcBorders>
                <w:shd w:val="clear" w:color="auto" w:fill="auto"/>
                <w:vAlign w:val="bottom"/>
                <w:hideMark/>
              </w:tcPr>
            </w:tcPrChange>
          </w:tcPr>
          <w:p w14:paraId="445DCED2"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159</w:t>
            </w:r>
          </w:p>
        </w:tc>
        <w:tc>
          <w:tcPr>
            <w:tcW w:w="399" w:type="pct"/>
            <w:tcBorders>
              <w:top w:val="nil"/>
              <w:left w:val="nil"/>
              <w:bottom w:val="nil"/>
              <w:right w:val="nil"/>
            </w:tcBorders>
            <w:shd w:val="clear" w:color="auto" w:fill="auto"/>
            <w:vAlign w:val="bottom"/>
            <w:hideMark/>
            <w:tcPrChange w:id="495" w:author="Erik Hedlin" w:date="2020-10-08T10:55:00Z">
              <w:tcPr>
                <w:tcW w:w="434" w:type="pct"/>
                <w:gridSpan w:val="2"/>
                <w:tcBorders>
                  <w:top w:val="nil"/>
                  <w:left w:val="nil"/>
                  <w:bottom w:val="nil"/>
                  <w:right w:val="nil"/>
                </w:tcBorders>
                <w:shd w:val="clear" w:color="auto" w:fill="auto"/>
                <w:vAlign w:val="bottom"/>
                <w:hideMark/>
              </w:tcPr>
            </w:tcPrChange>
          </w:tcPr>
          <w:p w14:paraId="5DD4188B"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162</w:t>
            </w:r>
          </w:p>
        </w:tc>
        <w:tc>
          <w:tcPr>
            <w:tcW w:w="399" w:type="pct"/>
            <w:tcBorders>
              <w:top w:val="nil"/>
              <w:left w:val="nil"/>
              <w:bottom w:val="nil"/>
              <w:right w:val="nil"/>
            </w:tcBorders>
            <w:shd w:val="clear" w:color="auto" w:fill="auto"/>
            <w:vAlign w:val="bottom"/>
            <w:hideMark/>
            <w:tcPrChange w:id="496" w:author="Erik Hedlin" w:date="2020-10-08T10:55:00Z">
              <w:tcPr>
                <w:tcW w:w="434" w:type="pct"/>
                <w:gridSpan w:val="2"/>
                <w:tcBorders>
                  <w:top w:val="nil"/>
                  <w:left w:val="nil"/>
                  <w:bottom w:val="nil"/>
                  <w:right w:val="nil"/>
                </w:tcBorders>
                <w:shd w:val="clear" w:color="auto" w:fill="auto"/>
                <w:vAlign w:val="bottom"/>
                <w:hideMark/>
              </w:tcPr>
            </w:tcPrChange>
          </w:tcPr>
          <w:p w14:paraId="2CBE6690"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167</w:t>
            </w:r>
          </w:p>
        </w:tc>
        <w:tc>
          <w:tcPr>
            <w:tcW w:w="399" w:type="pct"/>
            <w:tcBorders>
              <w:top w:val="nil"/>
              <w:left w:val="nil"/>
              <w:bottom w:val="nil"/>
              <w:right w:val="nil"/>
            </w:tcBorders>
            <w:shd w:val="clear" w:color="auto" w:fill="auto"/>
            <w:vAlign w:val="bottom"/>
            <w:tcPrChange w:id="497" w:author="Erik Hedlin" w:date="2020-10-08T10:55:00Z">
              <w:tcPr>
                <w:tcW w:w="434" w:type="pct"/>
                <w:gridSpan w:val="2"/>
                <w:tcBorders>
                  <w:top w:val="nil"/>
                  <w:left w:val="nil"/>
                  <w:bottom w:val="nil"/>
                  <w:right w:val="nil"/>
                </w:tcBorders>
                <w:shd w:val="clear" w:color="auto" w:fill="auto"/>
                <w:vAlign w:val="bottom"/>
              </w:tcPr>
            </w:tcPrChange>
          </w:tcPr>
          <w:p w14:paraId="1F716287"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169</w:t>
            </w:r>
          </w:p>
        </w:tc>
        <w:tc>
          <w:tcPr>
            <w:tcW w:w="402" w:type="pct"/>
            <w:tcBorders>
              <w:top w:val="nil"/>
              <w:left w:val="nil"/>
              <w:bottom w:val="nil"/>
              <w:right w:val="nil"/>
            </w:tcBorders>
            <w:shd w:val="clear" w:color="auto" w:fill="auto"/>
            <w:vAlign w:val="bottom"/>
            <w:tcPrChange w:id="498" w:author="Erik Hedlin" w:date="2020-10-08T10:55:00Z">
              <w:tcPr>
                <w:tcW w:w="434" w:type="pct"/>
                <w:gridSpan w:val="2"/>
                <w:tcBorders>
                  <w:top w:val="nil"/>
                  <w:left w:val="nil"/>
                  <w:bottom w:val="nil"/>
                  <w:right w:val="nil"/>
                </w:tcBorders>
                <w:shd w:val="clear" w:color="auto" w:fill="auto"/>
              </w:tcPr>
            </w:tcPrChange>
          </w:tcPr>
          <w:p w14:paraId="5BDDA211" w14:textId="77777777" w:rsidR="00C13BCD" w:rsidRPr="00D97FA2" w:rsidRDefault="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color w:val="000000"/>
              </w:rPr>
              <w:t>169</w:t>
            </w:r>
          </w:p>
        </w:tc>
        <w:tc>
          <w:tcPr>
            <w:tcW w:w="397" w:type="pct"/>
            <w:tcBorders>
              <w:top w:val="nil"/>
              <w:left w:val="nil"/>
              <w:bottom w:val="nil"/>
              <w:right w:val="nil"/>
            </w:tcBorders>
            <w:shd w:val="clear" w:color="auto" w:fill="auto"/>
            <w:vAlign w:val="bottom"/>
            <w:tcPrChange w:id="499" w:author="Erik Hedlin" w:date="2020-10-08T10:55:00Z">
              <w:tcPr>
                <w:tcW w:w="1" w:type="pct"/>
                <w:gridSpan w:val="2"/>
                <w:tcBorders>
                  <w:top w:val="nil"/>
                  <w:left w:val="nil"/>
                  <w:bottom w:val="nil"/>
                  <w:right w:val="nil"/>
                </w:tcBorders>
              </w:tcPr>
            </w:tcPrChange>
          </w:tcPr>
          <w:p w14:paraId="04E1351A" w14:textId="63B8C75B"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ins w:id="500" w:author="Erik Hedlin" w:date="2020-10-08T10:55:00Z">
              <w:r>
                <w:rPr>
                  <w:color w:val="000000"/>
                </w:rPr>
                <w:t>175</w:t>
              </w:r>
            </w:ins>
          </w:p>
        </w:tc>
      </w:tr>
      <w:tr w:rsidR="00C13BCD" w:rsidRPr="00225A44" w14:paraId="0001FEF8" w14:textId="4EBEE828" w:rsidTr="00C13BCD">
        <w:trPr>
          <w:cnfStyle w:val="000000100000" w:firstRow="0" w:lastRow="0" w:firstColumn="0" w:lastColumn="0" w:oddVBand="0" w:evenVBand="0" w:oddHBand="1" w:evenHBand="0" w:firstRowFirstColumn="0" w:firstRowLastColumn="0" w:lastRowFirstColumn="0" w:lastRowLastColumn="0"/>
          <w:cantSplit/>
          <w:trHeight w:val="239"/>
          <w:trPrChange w:id="501"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502" w:author="Erik Hedlin" w:date="2020-10-08T10:55:00Z">
              <w:tcPr>
                <w:tcW w:w="1526" w:type="pct"/>
                <w:gridSpan w:val="2"/>
                <w:tcBorders>
                  <w:top w:val="nil"/>
                  <w:left w:val="nil"/>
                  <w:bottom w:val="nil"/>
                  <w:right w:val="nil"/>
                </w:tcBorders>
                <w:shd w:val="clear" w:color="auto" w:fill="auto"/>
                <w:vAlign w:val="top"/>
                <w:hideMark/>
              </w:tcPr>
            </w:tcPrChange>
          </w:tcPr>
          <w:p w14:paraId="5C94FB04" w14:textId="77777777" w:rsidR="00C13BCD" w:rsidRPr="00D97FA2" w:rsidRDefault="00C13BCD" w:rsidP="00C13BCD">
            <w:pPr>
              <w:pStyle w:val="TableText"/>
              <w:keepNext/>
              <w:cnfStyle w:val="000000100000" w:firstRow="0" w:lastRow="0" w:firstColumn="0" w:lastColumn="0" w:oddVBand="0" w:evenVBand="0" w:oddHBand="1" w:evenHBand="0" w:firstRowFirstColumn="0" w:firstRowLastColumn="0" w:lastRowFirstColumn="0" w:lastRowLastColumn="0"/>
            </w:pPr>
            <w:r w:rsidRPr="00D97FA2">
              <w:t>New sites found annually</w:t>
            </w:r>
          </w:p>
        </w:tc>
        <w:tc>
          <w:tcPr>
            <w:tcW w:w="401" w:type="pct"/>
            <w:gridSpan w:val="2"/>
            <w:tcBorders>
              <w:top w:val="nil"/>
              <w:left w:val="nil"/>
              <w:bottom w:val="nil"/>
              <w:right w:val="nil"/>
            </w:tcBorders>
            <w:shd w:val="clear" w:color="auto" w:fill="auto"/>
            <w:hideMark/>
            <w:tcPrChange w:id="503" w:author="Erik Hedlin" w:date="2020-10-08T10:55:00Z">
              <w:tcPr>
                <w:tcW w:w="434" w:type="pct"/>
                <w:gridSpan w:val="3"/>
                <w:tcBorders>
                  <w:top w:val="nil"/>
                  <w:left w:val="nil"/>
                  <w:bottom w:val="nil"/>
                  <w:right w:val="nil"/>
                </w:tcBorders>
                <w:shd w:val="clear" w:color="auto" w:fill="auto"/>
                <w:hideMark/>
              </w:tcPr>
            </w:tcPrChange>
          </w:tcPr>
          <w:p w14:paraId="5A6EA357"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w:t>
            </w:r>
          </w:p>
        </w:tc>
        <w:tc>
          <w:tcPr>
            <w:tcW w:w="399" w:type="pct"/>
            <w:gridSpan w:val="2"/>
            <w:tcBorders>
              <w:top w:val="nil"/>
              <w:left w:val="nil"/>
              <w:bottom w:val="nil"/>
              <w:right w:val="nil"/>
            </w:tcBorders>
            <w:shd w:val="clear" w:color="auto" w:fill="auto"/>
            <w:hideMark/>
            <w:tcPrChange w:id="504" w:author="Erik Hedlin" w:date="2020-10-08T10:55:00Z">
              <w:tcPr>
                <w:tcW w:w="434" w:type="pct"/>
                <w:gridSpan w:val="3"/>
                <w:tcBorders>
                  <w:top w:val="nil"/>
                  <w:left w:val="nil"/>
                  <w:bottom w:val="nil"/>
                  <w:right w:val="nil"/>
                </w:tcBorders>
                <w:shd w:val="clear" w:color="auto" w:fill="auto"/>
                <w:hideMark/>
              </w:tcPr>
            </w:tcPrChange>
          </w:tcPr>
          <w:p w14:paraId="617D271B"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1</w:t>
            </w:r>
          </w:p>
        </w:tc>
        <w:tc>
          <w:tcPr>
            <w:tcW w:w="399" w:type="pct"/>
            <w:gridSpan w:val="2"/>
            <w:tcBorders>
              <w:top w:val="nil"/>
              <w:left w:val="nil"/>
              <w:bottom w:val="nil"/>
              <w:right w:val="nil"/>
            </w:tcBorders>
            <w:shd w:val="clear" w:color="auto" w:fill="auto"/>
            <w:hideMark/>
            <w:tcPrChange w:id="505" w:author="Erik Hedlin" w:date="2020-10-08T10:55:00Z">
              <w:tcPr>
                <w:tcW w:w="434" w:type="pct"/>
                <w:gridSpan w:val="3"/>
                <w:tcBorders>
                  <w:top w:val="nil"/>
                  <w:left w:val="nil"/>
                  <w:bottom w:val="nil"/>
                  <w:right w:val="nil"/>
                </w:tcBorders>
                <w:shd w:val="clear" w:color="auto" w:fill="auto"/>
                <w:hideMark/>
              </w:tcPr>
            </w:tcPrChange>
          </w:tcPr>
          <w:p w14:paraId="1952233C"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19</w:t>
            </w:r>
          </w:p>
        </w:tc>
        <w:tc>
          <w:tcPr>
            <w:tcW w:w="402" w:type="pct"/>
            <w:gridSpan w:val="2"/>
            <w:tcBorders>
              <w:top w:val="nil"/>
              <w:left w:val="nil"/>
              <w:bottom w:val="nil"/>
              <w:right w:val="nil"/>
            </w:tcBorders>
            <w:shd w:val="clear" w:color="auto" w:fill="auto"/>
            <w:hideMark/>
            <w:tcPrChange w:id="506" w:author="Erik Hedlin" w:date="2020-10-08T10:55:00Z">
              <w:tcPr>
                <w:tcW w:w="436" w:type="pct"/>
                <w:gridSpan w:val="3"/>
                <w:tcBorders>
                  <w:top w:val="nil"/>
                  <w:left w:val="nil"/>
                  <w:bottom w:val="nil"/>
                  <w:right w:val="nil"/>
                </w:tcBorders>
                <w:shd w:val="clear" w:color="auto" w:fill="auto"/>
                <w:hideMark/>
              </w:tcPr>
            </w:tcPrChange>
          </w:tcPr>
          <w:p w14:paraId="7F1E61E6"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32</w:t>
            </w:r>
          </w:p>
        </w:tc>
        <w:tc>
          <w:tcPr>
            <w:tcW w:w="399" w:type="pct"/>
            <w:tcBorders>
              <w:top w:val="nil"/>
              <w:left w:val="nil"/>
              <w:bottom w:val="nil"/>
              <w:right w:val="nil"/>
            </w:tcBorders>
            <w:shd w:val="clear" w:color="auto" w:fill="auto"/>
            <w:hideMark/>
            <w:tcPrChange w:id="507" w:author="Erik Hedlin" w:date="2020-10-08T10:55:00Z">
              <w:tcPr>
                <w:tcW w:w="434" w:type="pct"/>
                <w:gridSpan w:val="2"/>
                <w:tcBorders>
                  <w:top w:val="nil"/>
                  <w:left w:val="nil"/>
                  <w:bottom w:val="nil"/>
                  <w:right w:val="nil"/>
                </w:tcBorders>
                <w:shd w:val="clear" w:color="auto" w:fill="auto"/>
                <w:hideMark/>
              </w:tcPr>
            </w:tcPrChange>
          </w:tcPr>
          <w:p w14:paraId="4B9EC218"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3</w:t>
            </w:r>
          </w:p>
        </w:tc>
        <w:tc>
          <w:tcPr>
            <w:tcW w:w="399" w:type="pct"/>
            <w:tcBorders>
              <w:top w:val="nil"/>
              <w:left w:val="nil"/>
              <w:bottom w:val="nil"/>
              <w:right w:val="nil"/>
            </w:tcBorders>
            <w:shd w:val="clear" w:color="auto" w:fill="auto"/>
            <w:hideMark/>
            <w:tcPrChange w:id="508" w:author="Erik Hedlin" w:date="2020-10-08T10:55:00Z">
              <w:tcPr>
                <w:tcW w:w="434" w:type="pct"/>
                <w:gridSpan w:val="2"/>
                <w:tcBorders>
                  <w:top w:val="nil"/>
                  <w:left w:val="nil"/>
                  <w:bottom w:val="nil"/>
                  <w:right w:val="nil"/>
                </w:tcBorders>
                <w:shd w:val="clear" w:color="auto" w:fill="auto"/>
                <w:hideMark/>
              </w:tcPr>
            </w:tcPrChange>
          </w:tcPr>
          <w:p w14:paraId="2488F135"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5</w:t>
            </w:r>
          </w:p>
        </w:tc>
        <w:tc>
          <w:tcPr>
            <w:tcW w:w="399" w:type="pct"/>
            <w:tcBorders>
              <w:top w:val="nil"/>
              <w:left w:val="nil"/>
              <w:bottom w:val="nil"/>
              <w:right w:val="nil"/>
            </w:tcBorders>
            <w:shd w:val="clear" w:color="auto" w:fill="auto"/>
            <w:tcPrChange w:id="509" w:author="Erik Hedlin" w:date="2020-10-08T10:55:00Z">
              <w:tcPr>
                <w:tcW w:w="434" w:type="pct"/>
                <w:gridSpan w:val="2"/>
                <w:tcBorders>
                  <w:top w:val="nil"/>
                  <w:left w:val="nil"/>
                  <w:bottom w:val="nil"/>
                  <w:right w:val="nil"/>
                </w:tcBorders>
                <w:shd w:val="clear" w:color="auto" w:fill="auto"/>
              </w:tcPr>
            </w:tcPrChange>
          </w:tcPr>
          <w:p w14:paraId="349A339B"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2</w:t>
            </w:r>
          </w:p>
        </w:tc>
        <w:tc>
          <w:tcPr>
            <w:tcW w:w="402" w:type="pct"/>
            <w:tcBorders>
              <w:top w:val="nil"/>
              <w:left w:val="nil"/>
              <w:bottom w:val="nil"/>
              <w:right w:val="nil"/>
            </w:tcBorders>
            <w:shd w:val="clear" w:color="auto" w:fill="auto"/>
            <w:tcPrChange w:id="510" w:author="Erik Hedlin" w:date="2020-10-08T10:55:00Z">
              <w:tcPr>
                <w:tcW w:w="434" w:type="pct"/>
                <w:gridSpan w:val="2"/>
                <w:tcBorders>
                  <w:top w:val="nil"/>
                  <w:left w:val="nil"/>
                  <w:bottom w:val="nil"/>
                  <w:right w:val="nil"/>
                </w:tcBorders>
                <w:shd w:val="clear" w:color="auto" w:fill="auto"/>
              </w:tcPr>
            </w:tcPrChange>
          </w:tcPr>
          <w:p w14:paraId="1ABA8160"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0</w:t>
            </w:r>
          </w:p>
        </w:tc>
        <w:tc>
          <w:tcPr>
            <w:tcW w:w="397" w:type="pct"/>
            <w:tcBorders>
              <w:top w:val="nil"/>
              <w:left w:val="nil"/>
              <w:bottom w:val="nil"/>
              <w:right w:val="nil"/>
            </w:tcBorders>
            <w:shd w:val="clear" w:color="auto" w:fill="auto"/>
            <w:tcPrChange w:id="511" w:author="Erik Hedlin" w:date="2020-10-08T10:55:00Z">
              <w:tcPr>
                <w:tcW w:w="1" w:type="pct"/>
                <w:gridSpan w:val="2"/>
                <w:tcBorders>
                  <w:top w:val="nil"/>
                  <w:left w:val="nil"/>
                  <w:bottom w:val="nil"/>
                  <w:right w:val="nil"/>
                </w:tcBorders>
              </w:tcPr>
            </w:tcPrChange>
          </w:tcPr>
          <w:p w14:paraId="0CDD2BD6" w14:textId="42C4E75E"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ins w:id="512" w:author="Erik Hedlin" w:date="2020-10-08T10:55:00Z">
              <w:r>
                <w:rPr>
                  <w:color w:val="000000"/>
                </w:rPr>
                <w:t>6</w:t>
              </w:r>
            </w:ins>
          </w:p>
        </w:tc>
      </w:tr>
      <w:tr w:rsidR="00C13BCD" w:rsidRPr="00225A44" w14:paraId="128B1238" w14:textId="1BE77A66" w:rsidTr="00C13BCD">
        <w:trPr>
          <w:cnfStyle w:val="000000010000" w:firstRow="0" w:lastRow="0" w:firstColumn="0" w:lastColumn="0" w:oddVBand="0" w:evenVBand="0" w:oddHBand="0" w:evenHBand="1" w:firstRowFirstColumn="0" w:firstRowLastColumn="0" w:lastRowFirstColumn="0" w:lastRowLastColumn="0"/>
          <w:cantSplit/>
          <w:trHeight w:val="239"/>
          <w:trPrChange w:id="513"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514" w:author="Erik Hedlin" w:date="2020-10-08T10:55:00Z">
              <w:tcPr>
                <w:tcW w:w="1526" w:type="pct"/>
                <w:gridSpan w:val="2"/>
                <w:tcBorders>
                  <w:top w:val="nil"/>
                  <w:left w:val="nil"/>
                  <w:bottom w:val="nil"/>
                  <w:right w:val="nil"/>
                </w:tcBorders>
                <w:shd w:val="clear" w:color="auto" w:fill="auto"/>
                <w:vAlign w:val="top"/>
                <w:hideMark/>
              </w:tcPr>
            </w:tcPrChange>
          </w:tcPr>
          <w:p w14:paraId="679F2152" w14:textId="77777777" w:rsidR="00C13BCD" w:rsidRPr="00D97FA2" w:rsidRDefault="00C13BCD" w:rsidP="00C13BCD">
            <w:pPr>
              <w:pStyle w:val="TableText"/>
              <w:keepNext/>
              <w:cnfStyle w:val="000000010000" w:firstRow="0" w:lastRow="0" w:firstColumn="0" w:lastColumn="0" w:oddVBand="0" w:evenVBand="0" w:oddHBand="0" w:evenHBand="1" w:firstRowFirstColumn="0" w:firstRowLastColumn="0" w:lastRowFirstColumn="0" w:lastRowLastColumn="0"/>
            </w:pPr>
            <w:r w:rsidRPr="00D97FA2">
              <w:t xml:space="preserve">Count of sites checked </w:t>
            </w:r>
          </w:p>
        </w:tc>
        <w:tc>
          <w:tcPr>
            <w:tcW w:w="401" w:type="pct"/>
            <w:gridSpan w:val="2"/>
            <w:tcBorders>
              <w:top w:val="nil"/>
              <w:left w:val="nil"/>
              <w:bottom w:val="nil"/>
              <w:right w:val="nil"/>
            </w:tcBorders>
            <w:shd w:val="clear" w:color="auto" w:fill="auto"/>
            <w:vAlign w:val="bottom"/>
            <w:hideMark/>
            <w:tcPrChange w:id="515" w:author="Erik Hedlin" w:date="2020-10-08T10:55:00Z">
              <w:tcPr>
                <w:tcW w:w="434" w:type="pct"/>
                <w:gridSpan w:val="3"/>
                <w:tcBorders>
                  <w:top w:val="nil"/>
                  <w:left w:val="nil"/>
                  <w:bottom w:val="nil"/>
                  <w:right w:val="nil"/>
                </w:tcBorders>
                <w:shd w:val="clear" w:color="auto" w:fill="auto"/>
                <w:vAlign w:val="bottom"/>
                <w:hideMark/>
              </w:tcPr>
            </w:tcPrChange>
          </w:tcPr>
          <w:p w14:paraId="5ECE2D97"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107</w:t>
            </w:r>
          </w:p>
        </w:tc>
        <w:tc>
          <w:tcPr>
            <w:tcW w:w="399" w:type="pct"/>
            <w:gridSpan w:val="2"/>
            <w:tcBorders>
              <w:top w:val="nil"/>
              <w:left w:val="nil"/>
              <w:bottom w:val="nil"/>
              <w:right w:val="nil"/>
            </w:tcBorders>
            <w:shd w:val="clear" w:color="auto" w:fill="auto"/>
            <w:vAlign w:val="bottom"/>
            <w:hideMark/>
            <w:tcPrChange w:id="516" w:author="Erik Hedlin" w:date="2020-10-08T10:55:00Z">
              <w:tcPr>
                <w:tcW w:w="434" w:type="pct"/>
                <w:gridSpan w:val="3"/>
                <w:tcBorders>
                  <w:top w:val="nil"/>
                  <w:left w:val="nil"/>
                  <w:bottom w:val="nil"/>
                  <w:right w:val="nil"/>
                </w:tcBorders>
                <w:shd w:val="clear" w:color="auto" w:fill="auto"/>
                <w:vAlign w:val="bottom"/>
                <w:hideMark/>
              </w:tcPr>
            </w:tcPrChange>
          </w:tcPr>
          <w:p w14:paraId="26B7E9A6"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90</w:t>
            </w:r>
          </w:p>
        </w:tc>
        <w:tc>
          <w:tcPr>
            <w:tcW w:w="399" w:type="pct"/>
            <w:gridSpan w:val="2"/>
            <w:tcBorders>
              <w:top w:val="nil"/>
              <w:left w:val="nil"/>
              <w:bottom w:val="nil"/>
              <w:right w:val="nil"/>
            </w:tcBorders>
            <w:shd w:val="clear" w:color="auto" w:fill="auto"/>
            <w:vAlign w:val="bottom"/>
            <w:hideMark/>
            <w:tcPrChange w:id="517" w:author="Erik Hedlin" w:date="2020-10-08T10:55:00Z">
              <w:tcPr>
                <w:tcW w:w="434" w:type="pct"/>
                <w:gridSpan w:val="3"/>
                <w:tcBorders>
                  <w:top w:val="nil"/>
                  <w:left w:val="nil"/>
                  <w:bottom w:val="nil"/>
                  <w:right w:val="nil"/>
                </w:tcBorders>
                <w:shd w:val="clear" w:color="auto" w:fill="auto"/>
                <w:vAlign w:val="bottom"/>
                <w:hideMark/>
              </w:tcPr>
            </w:tcPrChange>
          </w:tcPr>
          <w:p w14:paraId="788B5F71"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125</w:t>
            </w:r>
          </w:p>
        </w:tc>
        <w:tc>
          <w:tcPr>
            <w:tcW w:w="402" w:type="pct"/>
            <w:gridSpan w:val="2"/>
            <w:tcBorders>
              <w:top w:val="nil"/>
              <w:left w:val="nil"/>
              <w:bottom w:val="nil"/>
              <w:right w:val="nil"/>
            </w:tcBorders>
            <w:shd w:val="clear" w:color="auto" w:fill="auto"/>
            <w:vAlign w:val="bottom"/>
            <w:hideMark/>
            <w:tcPrChange w:id="518" w:author="Erik Hedlin" w:date="2020-10-08T10:55:00Z">
              <w:tcPr>
                <w:tcW w:w="436" w:type="pct"/>
                <w:gridSpan w:val="3"/>
                <w:tcBorders>
                  <w:top w:val="nil"/>
                  <w:left w:val="nil"/>
                  <w:bottom w:val="nil"/>
                  <w:right w:val="nil"/>
                </w:tcBorders>
                <w:shd w:val="clear" w:color="auto" w:fill="auto"/>
                <w:vAlign w:val="bottom"/>
                <w:hideMark/>
              </w:tcPr>
            </w:tcPrChange>
          </w:tcPr>
          <w:p w14:paraId="15D95F99"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147</w:t>
            </w:r>
          </w:p>
        </w:tc>
        <w:tc>
          <w:tcPr>
            <w:tcW w:w="399" w:type="pct"/>
            <w:tcBorders>
              <w:top w:val="nil"/>
              <w:left w:val="nil"/>
              <w:bottom w:val="nil"/>
              <w:right w:val="nil"/>
            </w:tcBorders>
            <w:shd w:val="clear" w:color="auto" w:fill="auto"/>
            <w:vAlign w:val="bottom"/>
            <w:hideMark/>
            <w:tcPrChange w:id="519" w:author="Erik Hedlin" w:date="2020-10-08T10:55:00Z">
              <w:tcPr>
                <w:tcW w:w="434" w:type="pct"/>
                <w:gridSpan w:val="2"/>
                <w:tcBorders>
                  <w:top w:val="nil"/>
                  <w:left w:val="nil"/>
                  <w:bottom w:val="nil"/>
                  <w:right w:val="nil"/>
                </w:tcBorders>
                <w:shd w:val="clear" w:color="auto" w:fill="auto"/>
                <w:vAlign w:val="bottom"/>
                <w:hideMark/>
              </w:tcPr>
            </w:tcPrChange>
          </w:tcPr>
          <w:p w14:paraId="4F3539A3"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142</w:t>
            </w:r>
          </w:p>
        </w:tc>
        <w:tc>
          <w:tcPr>
            <w:tcW w:w="399" w:type="pct"/>
            <w:tcBorders>
              <w:top w:val="nil"/>
              <w:left w:val="nil"/>
              <w:bottom w:val="nil"/>
              <w:right w:val="nil"/>
            </w:tcBorders>
            <w:shd w:val="clear" w:color="auto" w:fill="auto"/>
            <w:vAlign w:val="bottom"/>
            <w:hideMark/>
            <w:tcPrChange w:id="520" w:author="Erik Hedlin" w:date="2020-10-08T10:55:00Z">
              <w:tcPr>
                <w:tcW w:w="434" w:type="pct"/>
                <w:gridSpan w:val="2"/>
                <w:tcBorders>
                  <w:top w:val="nil"/>
                  <w:left w:val="nil"/>
                  <w:bottom w:val="nil"/>
                  <w:right w:val="nil"/>
                </w:tcBorders>
                <w:shd w:val="clear" w:color="auto" w:fill="auto"/>
                <w:vAlign w:val="bottom"/>
                <w:hideMark/>
              </w:tcPr>
            </w:tcPrChange>
          </w:tcPr>
          <w:p w14:paraId="47F0FFE0"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166</w:t>
            </w:r>
          </w:p>
        </w:tc>
        <w:tc>
          <w:tcPr>
            <w:tcW w:w="399" w:type="pct"/>
            <w:tcBorders>
              <w:top w:val="nil"/>
              <w:left w:val="nil"/>
              <w:bottom w:val="nil"/>
              <w:right w:val="nil"/>
            </w:tcBorders>
            <w:shd w:val="clear" w:color="auto" w:fill="auto"/>
            <w:vAlign w:val="bottom"/>
            <w:tcPrChange w:id="521" w:author="Erik Hedlin" w:date="2020-10-08T10:55:00Z">
              <w:tcPr>
                <w:tcW w:w="434" w:type="pct"/>
                <w:gridSpan w:val="2"/>
                <w:tcBorders>
                  <w:top w:val="nil"/>
                  <w:left w:val="nil"/>
                  <w:bottom w:val="nil"/>
                  <w:right w:val="nil"/>
                </w:tcBorders>
                <w:shd w:val="clear" w:color="auto" w:fill="auto"/>
                <w:vAlign w:val="bottom"/>
              </w:tcPr>
            </w:tcPrChange>
          </w:tcPr>
          <w:p w14:paraId="0395102B"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166</w:t>
            </w:r>
          </w:p>
        </w:tc>
        <w:tc>
          <w:tcPr>
            <w:tcW w:w="402" w:type="pct"/>
            <w:tcBorders>
              <w:top w:val="nil"/>
              <w:left w:val="nil"/>
              <w:bottom w:val="nil"/>
              <w:right w:val="nil"/>
            </w:tcBorders>
            <w:shd w:val="clear" w:color="auto" w:fill="auto"/>
            <w:vAlign w:val="bottom"/>
            <w:tcPrChange w:id="522" w:author="Erik Hedlin" w:date="2020-10-08T10:55:00Z">
              <w:tcPr>
                <w:tcW w:w="434" w:type="pct"/>
                <w:gridSpan w:val="2"/>
                <w:tcBorders>
                  <w:top w:val="nil"/>
                  <w:left w:val="nil"/>
                  <w:bottom w:val="nil"/>
                  <w:right w:val="nil"/>
                </w:tcBorders>
                <w:shd w:val="clear" w:color="auto" w:fill="auto"/>
                <w:vAlign w:val="bottom"/>
              </w:tcPr>
            </w:tcPrChange>
          </w:tcPr>
          <w:p w14:paraId="0899E24B"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165</w:t>
            </w:r>
          </w:p>
        </w:tc>
        <w:tc>
          <w:tcPr>
            <w:tcW w:w="397" w:type="pct"/>
            <w:tcBorders>
              <w:top w:val="nil"/>
              <w:left w:val="nil"/>
              <w:bottom w:val="nil"/>
              <w:right w:val="nil"/>
            </w:tcBorders>
            <w:shd w:val="clear" w:color="auto" w:fill="auto"/>
            <w:tcPrChange w:id="523" w:author="Erik Hedlin" w:date="2020-10-08T10:55:00Z">
              <w:tcPr>
                <w:tcW w:w="1" w:type="pct"/>
                <w:gridSpan w:val="2"/>
                <w:tcBorders>
                  <w:top w:val="nil"/>
                  <w:left w:val="nil"/>
                  <w:bottom w:val="nil"/>
                  <w:right w:val="nil"/>
                </w:tcBorders>
              </w:tcPr>
            </w:tcPrChange>
          </w:tcPr>
          <w:p w14:paraId="1A4F63BD" w14:textId="16ECDDEA"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ins w:id="524" w:author="Erik Hedlin" w:date="2020-10-08T10:55:00Z">
              <w:r>
                <w:rPr>
                  <w:rFonts w:cs="Calibri"/>
                  <w:color w:val="000000"/>
                </w:rPr>
                <w:t>175</w:t>
              </w:r>
            </w:ins>
          </w:p>
        </w:tc>
      </w:tr>
      <w:tr w:rsidR="00C13BCD" w:rsidRPr="00225A44" w14:paraId="2ACEBD41" w14:textId="72B2047A" w:rsidTr="00C13BCD">
        <w:trPr>
          <w:cnfStyle w:val="000000100000" w:firstRow="0" w:lastRow="0" w:firstColumn="0" w:lastColumn="0" w:oddVBand="0" w:evenVBand="0" w:oddHBand="1" w:evenHBand="0" w:firstRowFirstColumn="0" w:firstRowLastColumn="0" w:lastRowFirstColumn="0" w:lastRowLastColumn="0"/>
          <w:cantSplit/>
          <w:trHeight w:val="239"/>
          <w:trPrChange w:id="525"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526" w:author="Erik Hedlin" w:date="2020-10-08T10:55:00Z">
              <w:tcPr>
                <w:tcW w:w="1526" w:type="pct"/>
                <w:gridSpan w:val="2"/>
                <w:tcBorders>
                  <w:top w:val="nil"/>
                  <w:left w:val="nil"/>
                  <w:bottom w:val="nil"/>
                  <w:right w:val="nil"/>
                </w:tcBorders>
                <w:shd w:val="clear" w:color="auto" w:fill="auto"/>
                <w:vAlign w:val="top"/>
                <w:hideMark/>
              </w:tcPr>
            </w:tcPrChange>
          </w:tcPr>
          <w:p w14:paraId="7C469FF1" w14:textId="77777777" w:rsidR="00C13BCD" w:rsidRPr="00D97FA2" w:rsidRDefault="00C13BCD" w:rsidP="00C13BCD">
            <w:pPr>
              <w:pStyle w:val="TableText"/>
              <w:keepNext/>
              <w:cnfStyle w:val="000000100000" w:firstRow="0" w:lastRow="0" w:firstColumn="0" w:lastColumn="0" w:oddVBand="0" w:evenVBand="0" w:oddHBand="1" w:evenHBand="0" w:firstRowFirstColumn="0" w:firstRowLastColumn="0" w:lastRowFirstColumn="0" w:lastRowLastColumn="0"/>
            </w:pPr>
            <w:r w:rsidRPr="00D97FA2">
              <w:t>Count of checked sites occupied</w:t>
            </w:r>
          </w:p>
        </w:tc>
        <w:tc>
          <w:tcPr>
            <w:tcW w:w="401" w:type="pct"/>
            <w:gridSpan w:val="2"/>
            <w:tcBorders>
              <w:top w:val="nil"/>
              <w:left w:val="nil"/>
              <w:bottom w:val="nil"/>
              <w:right w:val="nil"/>
            </w:tcBorders>
            <w:shd w:val="clear" w:color="auto" w:fill="auto"/>
            <w:vAlign w:val="bottom"/>
            <w:hideMark/>
            <w:tcPrChange w:id="527" w:author="Erik Hedlin" w:date="2020-10-08T10:55:00Z">
              <w:tcPr>
                <w:tcW w:w="434" w:type="pct"/>
                <w:gridSpan w:val="3"/>
                <w:tcBorders>
                  <w:top w:val="nil"/>
                  <w:left w:val="nil"/>
                  <w:bottom w:val="nil"/>
                  <w:right w:val="nil"/>
                </w:tcBorders>
                <w:shd w:val="clear" w:color="auto" w:fill="auto"/>
                <w:vAlign w:val="bottom"/>
                <w:hideMark/>
              </w:tcPr>
            </w:tcPrChange>
          </w:tcPr>
          <w:p w14:paraId="3C72EA32"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76</w:t>
            </w:r>
          </w:p>
        </w:tc>
        <w:tc>
          <w:tcPr>
            <w:tcW w:w="399" w:type="pct"/>
            <w:gridSpan w:val="2"/>
            <w:tcBorders>
              <w:top w:val="nil"/>
              <w:left w:val="nil"/>
              <w:bottom w:val="nil"/>
              <w:right w:val="nil"/>
            </w:tcBorders>
            <w:shd w:val="clear" w:color="auto" w:fill="auto"/>
            <w:vAlign w:val="bottom"/>
            <w:hideMark/>
            <w:tcPrChange w:id="528" w:author="Erik Hedlin" w:date="2020-10-08T10:55:00Z">
              <w:tcPr>
                <w:tcW w:w="434" w:type="pct"/>
                <w:gridSpan w:val="3"/>
                <w:tcBorders>
                  <w:top w:val="nil"/>
                  <w:left w:val="nil"/>
                  <w:bottom w:val="nil"/>
                  <w:right w:val="nil"/>
                </w:tcBorders>
                <w:shd w:val="clear" w:color="auto" w:fill="auto"/>
                <w:vAlign w:val="bottom"/>
                <w:hideMark/>
              </w:tcPr>
            </w:tcPrChange>
          </w:tcPr>
          <w:p w14:paraId="1F8F4D91"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30</w:t>
            </w:r>
          </w:p>
        </w:tc>
        <w:tc>
          <w:tcPr>
            <w:tcW w:w="399" w:type="pct"/>
            <w:gridSpan w:val="2"/>
            <w:tcBorders>
              <w:top w:val="nil"/>
              <w:left w:val="nil"/>
              <w:bottom w:val="nil"/>
              <w:right w:val="nil"/>
            </w:tcBorders>
            <w:shd w:val="clear" w:color="auto" w:fill="auto"/>
            <w:vAlign w:val="bottom"/>
            <w:hideMark/>
            <w:tcPrChange w:id="529" w:author="Erik Hedlin" w:date="2020-10-08T10:55:00Z">
              <w:tcPr>
                <w:tcW w:w="434" w:type="pct"/>
                <w:gridSpan w:val="3"/>
                <w:tcBorders>
                  <w:top w:val="nil"/>
                  <w:left w:val="nil"/>
                  <w:bottom w:val="nil"/>
                  <w:right w:val="nil"/>
                </w:tcBorders>
                <w:shd w:val="clear" w:color="auto" w:fill="auto"/>
                <w:vAlign w:val="bottom"/>
                <w:hideMark/>
              </w:tcPr>
            </w:tcPrChange>
          </w:tcPr>
          <w:p w14:paraId="579F7F81"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77</w:t>
            </w:r>
          </w:p>
        </w:tc>
        <w:tc>
          <w:tcPr>
            <w:tcW w:w="402" w:type="pct"/>
            <w:gridSpan w:val="2"/>
            <w:tcBorders>
              <w:top w:val="nil"/>
              <w:left w:val="nil"/>
              <w:bottom w:val="nil"/>
              <w:right w:val="nil"/>
            </w:tcBorders>
            <w:shd w:val="clear" w:color="auto" w:fill="auto"/>
            <w:vAlign w:val="bottom"/>
            <w:hideMark/>
            <w:tcPrChange w:id="530" w:author="Erik Hedlin" w:date="2020-10-08T10:55:00Z">
              <w:tcPr>
                <w:tcW w:w="436" w:type="pct"/>
                <w:gridSpan w:val="3"/>
                <w:tcBorders>
                  <w:top w:val="nil"/>
                  <w:left w:val="nil"/>
                  <w:bottom w:val="nil"/>
                  <w:right w:val="nil"/>
                </w:tcBorders>
                <w:shd w:val="clear" w:color="auto" w:fill="auto"/>
                <w:vAlign w:val="bottom"/>
                <w:hideMark/>
              </w:tcPr>
            </w:tcPrChange>
          </w:tcPr>
          <w:p w14:paraId="1CEB4AD0"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99</w:t>
            </w:r>
          </w:p>
        </w:tc>
        <w:tc>
          <w:tcPr>
            <w:tcW w:w="399" w:type="pct"/>
            <w:tcBorders>
              <w:top w:val="nil"/>
              <w:left w:val="nil"/>
              <w:bottom w:val="nil"/>
              <w:right w:val="nil"/>
            </w:tcBorders>
            <w:shd w:val="clear" w:color="auto" w:fill="auto"/>
            <w:vAlign w:val="bottom"/>
            <w:hideMark/>
            <w:tcPrChange w:id="531" w:author="Erik Hedlin" w:date="2020-10-08T10:55:00Z">
              <w:tcPr>
                <w:tcW w:w="434" w:type="pct"/>
                <w:gridSpan w:val="2"/>
                <w:tcBorders>
                  <w:top w:val="nil"/>
                  <w:left w:val="nil"/>
                  <w:bottom w:val="nil"/>
                  <w:right w:val="nil"/>
                </w:tcBorders>
                <w:shd w:val="clear" w:color="auto" w:fill="auto"/>
                <w:vAlign w:val="bottom"/>
                <w:hideMark/>
              </w:tcPr>
            </w:tcPrChange>
          </w:tcPr>
          <w:p w14:paraId="09A1C3F7"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70</w:t>
            </w:r>
          </w:p>
        </w:tc>
        <w:tc>
          <w:tcPr>
            <w:tcW w:w="399" w:type="pct"/>
            <w:tcBorders>
              <w:top w:val="nil"/>
              <w:left w:val="nil"/>
              <w:bottom w:val="nil"/>
              <w:right w:val="nil"/>
            </w:tcBorders>
            <w:shd w:val="clear" w:color="auto" w:fill="auto"/>
            <w:vAlign w:val="bottom"/>
            <w:hideMark/>
            <w:tcPrChange w:id="532" w:author="Erik Hedlin" w:date="2020-10-08T10:55:00Z">
              <w:tcPr>
                <w:tcW w:w="434" w:type="pct"/>
                <w:gridSpan w:val="2"/>
                <w:tcBorders>
                  <w:top w:val="nil"/>
                  <w:left w:val="nil"/>
                  <w:bottom w:val="nil"/>
                  <w:right w:val="nil"/>
                </w:tcBorders>
                <w:shd w:val="clear" w:color="auto" w:fill="auto"/>
                <w:vAlign w:val="bottom"/>
                <w:hideMark/>
              </w:tcPr>
            </w:tcPrChange>
          </w:tcPr>
          <w:p w14:paraId="1DE78943"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63</w:t>
            </w:r>
          </w:p>
        </w:tc>
        <w:tc>
          <w:tcPr>
            <w:tcW w:w="399" w:type="pct"/>
            <w:tcBorders>
              <w:top w:val="nil"/>
              <w:left w:val="nil"/>
              <w:bottom w:val="nil"/>
              <w:right w:val="nil"/>
            </w:tcBorders>
            <w:shd w:val="clear" w:color="auto" w:fill="auto"/>
            <w:vAlign w:val="bottom"/>
            <w:tcPrChange w:id="533" w:author="Erik Hedlin" w:date="2020-10-08T10:55:00Z">
              <w:tcPr>
                <w:tcW w:w="434" w:type="pct"/>
                <w:gridSpan w:val="2"/>
                <w:tcBorders>
                  <w:top w:val="nil"/>
                  <w:left w:val="nil"/>
                  <w:bottom w:val="nil"/>
                  <w:right w:val="nil"/>
                </w:tcBorders>
                <w:shd w:val="clear" w:color="auto" w:fill="auto"/>
                <w:vAlign w:val="bottom"/>
              </w:tcPr>
            </w:tcPrChange>
          </w:tcPr>
          <w:p w14:paraId="5689A176"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63</w:t>
            </w:r>
          </w:p>
        </w:tc>
        <w:tc>
          <w:tcPr>
            <w:tcW w:w="402" w:type="pct"/>
            <w:tcBorders>
              <w:top w:val="nil"/>
              <w:left w:val="nil"/>
              <w:bottom w:val="nil"/>
              <w:right w:val="nil"/>
            </w:tcBorders>
            <w:shd w:val="clear" w:color="auto" w:fill="auto"/>
            <w:vAlign w:val="bottom"/>
            <w:tcPrChange w:id="534" w:author="Erik Hedlin" w:date="2020-10-08T10:55:00Z">
              <w:tcPr>
                <w:tcW w:w="434" w:type="pct"/>
                <w:gridSpan w:val="2"/>
                <w:tcBorders>
                  <w:top w:val="nil"/>
                  <w:left w:val="nil"/>
                  <w:bottom w:val="nil"/>
                  <w:right w:val="nil"/>
                </w:tcBorders>
                <w:shd w:val="clear" w:color="auto" w:fill="auto"/>
                <w:vAlign w:val="bottom"/>
              </w:tcPr>
            </w:tcPrChange>
          </w:tcPr>
          <w:p w14:paraId="790408B3"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55</w:t>
            </w:r>
          </w:p>
        </w:tc>
        <w:tc>
          <w:tcPr>
            <w:tcW w:w="397" w:type="pct"/>
            <w:tcBorders>
              <w:top w:val="nil"/>
              <w:left w:val="nil"/>
              <w:bottom w:val="nil"/>
              <w:right w:val="nil"/>
            </w:tcBorders>
            <w:shd w:val="clear" w:color="auto" w:fill="auto"/>
            <w:tcPrChange w:id="535" w:author="Erik Hedlin" w:date="2020-10-08T10:55:00Z">
              <w:tcPr>
                <w:tcW w:w="1" w:type="pct"/>
                <w:gridSpan w:val="2"/>
                <w:tcBorders>
                  <w:top w:val="nil"/>
                  <w:left w:val="nil"/>
                  <w:bottom w:val="nil"/>
                  <w:right w:val="nil"/>
                </w:tcBorders>
              </w:tcPr>
            </w:tcPrChange>
          </w:tcPr>
          <w:p w14:paraId="3262ACB7" w14:textId="180A088B"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rFonts w:cs="Calibri"/>
                <w:color w:val="000000"/>
              </w:rPr>
            </w:pPr>
            <w:ins w:id="536" w:author="Erik Hedlin" w:date="2020-10-08T10:55:00Z">
              <w:r>
                <w:rPr>
                  <w:rFonts w:cs="Calibri"/>
                  <w:color w:val="000000"/>
                </w:rPr>
                <w:t>89</w:t>
              </w:r>
            </w:ins>
          </w:p>
        </w:tc>
      </w:tr>
      <w:tr w:rsidR="00C13BCD" w:rsidRPr="00225A44" w14:paraId="69511326" w14:textId="0E88ADA5" w:rsidTr="00C13BCD">
        <w:trPr>
          <w:cnfStyle w:val="000000010000" w:firstRow="0" w:lastRow="0" w:firstColumn="0" w:lastColumn="0" w:oddVBand="0" w:evenVBand="0" w:oddHBand="0" w:evenHBand="1" w:firstRowFirstColumn="0" w:firstRowLastColumn="0" w:lastRowFirstColumn="0" w:lastRowLastColumn="0"/>
          <w:cantSplit/>
          <w:trHeight w:val="239"/>
          <w:trPrChange w:id="537"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538" w:author="Erik Hedlin" w:date="2020-10-08T10:55:00Z">
              <w:tcPr>
                <w:tcW w:w="1526" w:type="pct"/>
                <w:gridSpan w:val="2"/>
                <w:tcBorders>
                  <w:top w:val="nil"/>
                  <w:left w:val="nil"/>
                  <w:bottom w:val="nil"/>
                  <w:right w:val="nil"/>
                </w:tcBorders>
                <w:shd w:val="clear" w:color="auto" w:fill="auto"/>
                <w:vAlign w:val="top"/>
                <w:hideMark/>
              </w:tcPr>
            </w:tcPrChange>
          </w:tcPr>
          <w:p w14:paraId="583F34C3" w14:textId="77777777" w:rsidR="00C13BCD" w:rsidRPr="00D97FA2" w:rsidRDefault="00C13BCD" w:rsidP="00C13BCD">
            <w:pPr>
              <w:pStyle w:val="TableText"/>
              <w:keepNext/>
              <w:cnfStyle w:val="000000010000" w:firstRow="0" w:lastRow="0" w:firstColumn="0" w:lastColumn="0" w:oddVBand="0" w:evenVBand="0" w:oddHBand="0" w:evenHBand="1" w:firstRowFirstColumn="0" w:firstRowLastColumn="0" w:lastRowFirstColumn="0" w:lastRowLastColumn="0"/>
            </w:pPr>
            <w:r w:rsidRPr="00D97FA2">
              <w:t>Count of fully surveyed sites</w:t>
            </w:r>
          </w:p>
        </w:tc>
        <w:tc>
          <w:tcPr>
            <w:tcW w:w="401" w:type="pct"/>
            <w:gridSpan w:val="2"/>
            <w:tcBorders>
              <w:top w:val="nil"/>
              <w:left w:val="nil"/>
              <w:bottom w:val="nil"/>
              <w:right w:val="nil"/>
            </w:tcBorders>
            <w:shd w:val="clear" w:color="auto" w:fill="auto"/>
            <w:vAlign w:val="bottom"/>
            <w:hideMark/>
            <w:tcPrChange w:id="539" w:author="Erik Hedlin" w:date="2020-10-08T10:55:00Z">
              <w:tcPr>
                <w:tcW w:w="434" w:type="pct"/>
                <w:gridSpan w:val="3"/>
                <w:tcBorders>
                  <w:top w:val="nil"/>
                  <w:left w:val="nil"/>
                  <w:bottom w:val="nil"/>
                  <w:right w:val="nil"/>
                </w:tcBorders>
                <w:shd w:val="clear" w:color="auto" w:fill="auto"/>
                <w:vAlign w:val="bottom"/>
                <w:hideMark/>
              </w:tcPr>
            </w:tcPrChange>
          </w:tcPr>
          <w:p w14:paraId="0BD807FE"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50</w:t>
            </w:r>
          </w:p>
        </w:tc>
        <w:tc>
          <w:tcPr>
            <w:tcW w:w="399" w:type="pct"/>
            <w:gridSpan w:val="2"/>
            <w:tcBorders>
              <w:top w:val="nil"/>
              <w:left w:val="nil"/>
              <w:bottom w:val="nil"/>
              <w:right w:val="nil"/>
            </w:tcBorders>
            <w:shd w:val="clear" w:color="auto" w:fill="auto"/>
            <w:vAlign w:val="bottom"/>
            <w:hideMark/>
            <w:tcPrChange w:id="540" w:author="Erik Hedlin" w:date="2020-10-08T10:55:00Z">
              <w:tcPr>
                <w:tcW w:w="434" w:type="pct"/>
                <w:gridSpan w:val="3"/>
                <w:tcBorders>
                  <w:top w:val="nil"/>
                  <w:left w:val="nil"/>
                  <w:bottom w:val="nil"/>
                  <w:right w:val="nil"/>
                </w:tcBorders>
                <w:shd w:val="clear" w:color="auto" w:fill="auto"/>
                <w:vAlign w:val="bottom"/>
                <w:hideMark/>
              </w:tcPr>
            </w:tcPrChange>
          </w:tcPr>
          <w:p w14:paraId="79B74501"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35</w:t>
            </w:r>
          </w:p>
        </w:tc>
        <w:tc>
          <w:tcPr>
            <w:tcW w:w="399" w:type="pct"/>
            <w:gridSpan w:val="2"/>
            <w:tcBorders>
              <w:top w:val="nil"/>
              <w:left w:val="nil"/>
              <w:bottom w:val="nil"/>
              <w:right w:val="nil"/>
            </w:tcBorders>
            <w:shd w:val="clear" w:color="auto" w:fill="auto"/>
            <w:vAlign w:val="bottom"/>
            <w:hideMark/>
            <w:tcPrChange w:id="541" w:author="Erik Hedlin" w:date="2020-10-08T10:55:00Z">
              <w:tcPr>
                <w:tcW w:w="434" w:type="pct"/>
                <w:gridSpan w:val="3"/>
                <w:tcBorders>
                  <w:top w:val="nil"/>
                  <w:left w:val="nil"/>
                  <w:bottom w:val="nil"/>
                  <w:right w:val="nil"/>
                </w:tcBorders>
                <w:shd w:val="clear" w:color="auto" w:fill="auto"/>
                <w:vAlign w:val="bottom"/>
                <w:hideMark/>
              </w:tcPr>
            </w:tcPrChange>
          </w:tcPr>
          <w:p w14:paraId="06DF3E3D"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90</w:t>
            </w:r>
          </w:p>
        </w:tc>
        <w:tc>
          <w:tcPr>
            <w:tcW w:w="402" w:type="pct"/>
            <w:gridSpan w:val="2"/>
            <w:tcBorders>
              <w:top w:val="nil"/>
              <w:left w:val="nil"/>
              <w:bottom w:val="nil"/>
              <w:right w:val="nil"/>
            </w:tcBorders>
            <w:shd w:val="clear" w:color="auto" w:fill="auto"/>
            <w:vAlign w:val="bottom"/>
            <w:hideMark/>
            <w:tcPrChange w:id="542" w:author="Erik Hedlin" w:date="2020-10-08T10:55:00Z">
              <w:tcPr>
                <w:tcW w:w="436" w:type="pct"/>
                <w:gridSpan w:val="3"/>
                <w:tcBorders>
                  <w:top w:val="nil"/>
                  <w:left w:val="nil"/>
                  <w:bottom w:val="nil"/>
                  <w:right w:val="nil"/>
                </w:tcBorders>
                <w:shd w:val="clear" w:color="auto" w:fill="auto"/>
                <w:vAlign w:val="bottom"/>
                <w:hideMark/>
              </w:tcPr>
            </w:tcPrChange>
          </w:tcPr>
          <w:p w14:paraId="3D635BD7"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113</w:t>
            </w:r>
          </w:p>
        </w:tc>
        <w:tc>
          <w:tcPr>
            <w:tcW w:w="399" w:type="pct"/>
            <w:tcBorders>
              <w:top w:val="nil"/>
              <w:left w:val="nil"/>
              <w:bottom w:val="nil"/>
              <w:right w:val="nil"/>
            </w:tcBorders>
            <w:shd w:val="clear" w:color="auto" w:fill="auto"/>
            <w:vAlign w:val="bottom"/>
            <w:hideMark/>
            <w:tcPrChange w:id="543" w:author="Erik Hedlin" w:date="2020-10-08T10:55:00Z">
              <w:tcPr>
                <w:tcW w:w="434" w:type="pct"/>
                <w:gridSpan w:val="2"/>
                <w:tcBorders>
                  <w:top w:val="nil"/>
                  <w:left w:val="nil"/>
                  <w:bottom w:val="nil"/>
                  <w:right w:val="nil"/>
                </w:tcBorders>
                <w:shd w:val="clear" w:color="auto" w:fill="auto"/>
                <w:vAlign w:val="bottom"/>
                <w:hideMark/>
              </w:tcPr>
            </w:tcPrChange>
          </w:tcPr>
          <w:p w14:paraId="27C70AFE"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99</w:t>
            </w:r>
          </w:p>
        </w:tc>
        <w:tc>
          <w:tcPr>
            <w:tcW w:w="399" w:type="pct"/>
            <w:tcBorders>
              <w:top w:val="nil"/>
              <w:left w:val="nil"/>
              <w:bottom w:val="nil"/>
              <w:right w:val="nil"/>
            </w:tcBorders>
            <w:shd w:val="clear" w:color="auto" w:fill="auto"/>
            <w:vAlign w:val="bottom"/>
            <w:hideMark/>
            <w:tcPrChange w:id="544" w:author="Erik Hedlin" w:date="2020-10-08T10:55:00Z">
              <w:tcPr>
                <w:tcW w:w="434" w:type="pct"/>
                <w:gridSpan w:val="2"/>
                <w:tcBorders>
                  <w:top w:val="nil"/>
                  <w:left w:val="nil"/>
                  <w:bottom w:val="nil"/>
                  <w:right w:val="nil"/>
                </w:tcBorders>
                <w:shd w:val="clear" w:color="auto" w:fill="auto"/>
                <w:vAlign w:val="bottom"/>
                <w:hideMark/>
              </w:tcPr>
            </w:tcPrChange>
          </w:tcPr>
          <w:p w14:paraId="19FD7B7B"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158</w:t>
            </w:r>
          </w:p>
        </w:tc>
        <w:tc>
          <w:tcPr>
            <w:tcW w:w="399" w:type="pct"/>
            <w:tcBorders>
              <w:top w:val="nil"/>
              <w:left w:val="nil"/>
              <w:bottom w:val="nil"/>
              <w:right w:val="nil"/>
            </w:tcBorders>
            <w:shd w:val="clear" w:color="auto" w:fill="auto"/>
            <w:vAlign w:val="bottom"/>
            <w:tcPrChange w:id="545" w:author="Erik Hedlin" w:date="2020-10-08T10:55:00Z">
              <w:tcPr>
                <w:tcW w:w="434" w:type="pct"/>
                <w:gridSpan w:val="2"/>
                <w:tcBorders>
                  <w:top w:val="nil"/>
                  <w:left w:val="nil"/>
                  <w:bottom w:val="nil"/>
                  <w:right w:val="nil"/>
                </w:tcBorders>
                <w:shd w:val="clear" w:color="auto" w:fill="auto"/>
                <w:vAlign w:val="bottom"/>
              </w:tcPr>
            </w:tcPrChange>
          </w:tcPr>
          <w:p w14:paraId="2C76E2EB"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164</w:t>
            </w:r>
          </w:p>
        </w:tc>
        <w:tc>
          <w:tcPr>
            <w:tcW w:w="402" w:type="pct"/>
            <w:tcBorders>
              <w:top w:val="nil"/>
              <w:left w:val="nil"/>
              <w:bottom w:val="nil"/>
              <w:right w:val="nil"/>
            </w:tcBorders>
            <w:shd w:val="clear" w:color="auto" w:fill="auto"/>
            <w:vAlign w:val="bottom"/>
            <w:tcPrChange w:id="546" w:author="Erik Hedlin" w:date="2020-10-08T10:55:00Z">
              <w:tcPr>
                <w:tcW w:w="434" w:type="pct"/>
                <w:gridSpan w:val="2"/>
                <w:tcBorders>
                  <w:top w:val="nil"/>
                  <w:left w:val="nil"/>
                  <w:bottom w:val="nil"/>
                  <w:right w:val="nil"/>
                </w:tcBorders>
                <w:shd w:val="clear" w:color="auto" w:fill="auto"/>
                <w:vAlign w:val="bottom"/>
              </w:tcPr>
            </w:tcPrChange>
          </w:tcPr>
          <w:p w14:paraId="67EC24EA"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164</w:t>
            </w:r>
          </w:p>
        </w:tc>
        <w:tc>
          <w:tcPr>
            <w:tcW w:w="397" w:type="pct"/>
            <w:tcBorders>
              <w:top w:val="nil"/>
              <w:left w:val="nil"/>
              <w:bottom w:val="nil"/>
              <w:right w:val="nil"/>
            </w:tcBorders>
            <w:shd w:val="clear" w:color="auto" w:fill="auto"/>
            <w:tcPrChange w:id="547" w:author="Erik Hedlin" w:date="2020-10-08T10:55:00Z">
              <w:tcPr>
                <w:tcW w:w="1" w:type="pct"/>
                <w:gridSpan w:val="2"/>
                <w:tcBorders>
                  <w:top w:val="nil"/>
                  <w:left w:val="nil"/>
                  <w:bottom w:val="nil"/>
                  <w:right w:val="nil"/>
                </w:tcBorders>
              </w:tcPr>
            </w:tcPrChange>
          </w:tcPr>
          <w:p w14:paraId="2C7A3928" w14:textId="53F66841"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ins w:id="548" w:author="Erik Hedlin" w:date="2020-10-08T10:55:00Z">
              <w:r>
                <w:rPr>
                  <w:rFonts w:cs="Calibri"/>
                  <w:color w:val="000000"/>
                </w:rPr>
                <w:t>175</w:t>
              </w:r>
            </w:ins>
          </w:p>
        </w:tc>
      </w:tr>
      <w:tr w:rsidR="00C13BCD" w:rsidRPr="00225A44" w14:paraId="5B0BC5A8" w14:textId="67EF7F6E" w:rsidTr="00C13BCD">
        <w:trPr>
          <w:cnfStyle w:val="000000100000" w:firstRow="0" w:lastRow="0" w:firstColumn="0" w:lastColumn="0" w:oddVBand="0" w:evenVBand="0" w:oddHBand="1" w:evenHBand="0" w:firstRowFirstColumn="0" w:firstRowLastColumn="0" w:lastRowFirstColumn="0" w:lastRowLastColumn="0"/>
          <w:cantSplit/>
          <w:trHeight w:val="226"/>
          <w:trPrChange w:id="549" w:author="Erik Hedlin" w:date="2020-10-08T10:55:00Z">
            <w:trPr>
              <w:cantSplit/>
              <w:trHeight w:val="226"/>
            </w:trPr>
          </w:trPrChange>
        </w:trPr>
        <w:tc>
          <w:tcPr>
            <w:tcW w:w="1404" w:type="pct"/>
            <w:tcBorders>
              <w:top w:val="nil"/>
              <w:left w:val="nil"/>
              <w:bottom w:val="nil"/>
              <w:right w:val="nil"/>
            </w:tcBorders>
            <w:shd w:val="clear" w:color="auto" w:fill="auto"/>
            <w:vAlign w:val="top"/>
            <w:hideMark/>
            <w:tcPrChange w:id="550" w:author="Erik Hedlin" w:date="2020-10-08T10:55:00Z">
              <w:tcPr>
                <w:tcW w:w="1526" w:type="pct"/>
                <w:gridSpan w:val="2"/>
                <w:tcBorders>
                  <w:top w:val="nil"/>
                  <w:left w:val="nil"/>
                  <w:bottom w:val="nil"/>
                  <w:right w:val="nil"/>
                </w:tcBorders>
                <w:shd w:val="clear" w:color="auto" w:fill="auto"/>
                <w:vAlign w:val="top"/>
                <w:hideMark/>
              </w:tcPr>
            </w:tcPrChange>
          </w:tcPr>
          <w:p w14:paraId="66589974" w14:textId="77777777" w:rsidR="00C13BCD" w:rsidRPr="00D97FA2" w:rsidRDefault="00C13BCD" w:rsidP="00C13BCD">
            <w:pPr>
              <w:pStyle w:val="TableText"/>
              <w:keepNext/>
              <w:cnfStyle w:val="000000100000" w:firstRow="0" w:lastRow="0" w:firstColumn="0" w:lastColumn="0" w:oddVBand="0" w:evenVBand="0" w:oddHBand="1" w:evenHBand="0" w:firstRowFirstColumn="0" w:firstRowLastColumn="0" w:lastRowFirstColumn="0" w:lastRowLastColumn="0"/>
            </w:pPr>
            <w:r w:rsidRPr="00D97FA2">
              <w:t>Count of sites no raptors detected</w:t>
            </w:r>
          </w:p>
        </w:tc>
        <w:tc>
          <w:tcPr>
            <w:tcW w:w="401" w:type="pct"/>
            <w:gridSpan w:val="2"/>
            <w:tcBorders>
              <w:top w:val="nil"/>
              <w:left w:val="nil"/>
              <w:bottom w:val="nil"/>
              <w:right w:val="nil"/>
            </w:tcBorders>
            <w:shd w:val="clear" w:color="auto" w:fill="auto"/>
            <w:vAlign w:val="bottom"/>
            <w:hideMark/>
            <w:tcPrChange w:id="551" w:author="Erik Hedlin" w:date="2020-10-08T10:55:00Z">
              <w:tcPr>
                <w:tcW w:w="434" w:type="pct"/>
                <w:gridSpan w:val="3"/>
                <w:tcBorders>
                  <w:top w:val="nil"/>
                  <w:left w:val="nil"/>
                  <w:bottom w:val="nil"/>
                  <w:right w:val="nil"/>
                </w:tcBorders>
                <w:shd w:val="clear" w:color="auto" w:fill="auto"/>
                <w:vAlign w:val="bottom"/>
                <w:hideMark/>
              </w:tcPr>
            </w:tcPrChange>
          </w:tcPr>
          <w:p w14:paraId="7003F29F"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31</w:t>
            </w:r>
          </w:p>
        </w:tc>
        <w:tc>
          <w:tcPr>
            <w:tcW w:w="399" w:type="pct"/>
            <w:gridSpan w:val="2"/>
            <w:tcBorders>
              <w:top w:val="nil"/>
              <w:left w:val="nil"/>
              <w:bottom w:val="nil"/>
              <w:right w:val="nil"/>
            </w:tcBorders>
            <w:shd w:val="clear" w:color="auto" w:fill="auto"/>
            <w:vAlign w:val="bottom"/>
            <w:hideMark/>
            <w:tcPrChange w:id="552" w:author="Erik Hedlin" w:date="2020-10-08T10:55:00Z">
              <w:tcPr>
                <w:tcW w:w="434" w:type="pct"/>
                <w:gridSpan w:val="3"/>
                <w:tcBorders>
                  <w:top w:val="nil"/>
                  <w:left w:val="nil"/>
                  <w:bottom w:val="nil"/>
                  <w:right w:val="nil"/>
                </w:tcBorders>
                <w:shd w:val="clear" w:color="auto" w:fill="auto"/>
                <w:vAlign w:val="bottom"/>
                <w:hideMark/>
              </w:tcPr>
            </w:tcPrChange>
          </w:tcPr>
          <w:p w14:paraId="627FA4C9"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60</w:t>
            </w:r>
          </w:p>
        </w:tc>
        <w:tc>
          <w:tcPr>
            <w:tcW w:w="399" w:type="pct"/>
            <w:gridSpan w:val="2"/>
            <w:tcBorders>
              <w:top w:val="nil"/>
              <w:left w:val="nil"/>
              <w:bottom w:val="nil"/>
              <w:right w:val="nil"/>
            </w:tcBorders>
            <w:shd w:val="clear" w:color="auto" w:fill="auto"/>
            <w:vAlign w:val="bottom"/>
            <w:hideMark/>
            <w:tcPrChange w:id="553" w:author="Erik Hedlin" w:date="2020-10-08T10:55:00Z">
              <w:tcPr>
                <w:tcW w:w="434" w:type="pct"/>
                <w:gridSpan w:val="3"/>
                <w:tcBorders>
                  <w:top w:val="nil"/>
                  <w:left w:val="nil"/>
                  <w:bottom w:val="nil"/>
                  <w:right w:val="nil"/>
                </w:tcBorders>
                <w:shd w:val="clear" w:color="auto" w:fill="auto"/>
                <w:vAlign w:val="bottom"/>
                <w:hideMark/>
              </w:tcPr>
            </w:tcPrChange>
          </w:tcPr>
          <w:p w14:paraId="55E1A9EE"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48</w:t>
            </w:r>
          </w:p>
        </w:tc>
        <w:tc>
          <w:tcPr>
            <w:tcW w:w="402" w:type="pct"/>
            <w:gridSpan w:val="2"/>
            <w:tcBorders>
              <w:top w:val="nil"/>
              <w:left w:val="nil"/>
              <w:bottom w:val="nil"/>
              <w:right w:val="nil"/>
            </w:tcBorders>
            <w:shd w:val="clear" w:color="auto" w:fill="auto"/>
            <w:vAlign w:val="bottom"/>
            <w:hideMark/>
            <w:tcPrChange w:id="554" w:author="Erik Hedlin" w:date="2020-10-08T10:55:00Z">
              <w:tcPr>
                <w:tcW w:w="436" w:type="pct"/>
                <w:gridSpan w:val="3"/>
                <w:tcBorders>
                  <w:top w:val="nil"/>
                  <w:left w:val="nil"/>
                  <w:bottom w:val="nil"/>
                  <w:right w:val="nil"/>
                </w:tcBorders>
                <w:shd w:val="clear" w:color="auto" w:fill="auto"/>
                <w:vAlign w:val="bottom"/>
                <w:hideMark/>
              </w:tcPr>
            </w:tcPrChange>
          </w:tcPr>
          <w:p w14:paraId="4D40F36A"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48</w:t>
            </w:r>
          </w:p>
        </w:tc>
        <w:tc>
          <w:tcPr>
            <w:tcW w:w="399" w:type="pct"/>
            <w:tcBorders>
              <w:top w:val="nil"/>
              <w:left w:val="nil"/>
              <w:bottom w:val="nil"/>
              <w:right w:val="nil"/>
            </w:tcBorders>
            <w:shd w:val="clear" w:color="auto" w:fill="auto"/>
            <w:vAlign w:val="bottom"/>
            <w:hideMark/>
            <w:tcPrChange w:id="555" w:author="Erik Hedlin" w:date="2020-10-08T10:55:00Z">
              <w:tcPr>
                <w:tcW w:w="434" w:type="pct"/>
                <w:gridSpan w:val="2"/>
                <w:tcBorders>
                  <w:top w:val="nil"/>
                  <w:left w:val="nil"/>
                  <w:bottom w:val="nil"/>
                  <w:right w:val="nil"/>
                </w:tcBorders>
                <w:shd w:val="clear" w:color="auto" w:fill="auto"/>
                <w:vAlign w:val="bottom"/>
                <w:hideMark/>
              </w:tcPr>
            </w:tcPrChange>
          </w:tcPr>
          <w:p w14:paraId="4FC70F2F"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72</w:t>
            </w:r>
          </w:p>
        </w:tc>
        <w:tc>
          <w:tcPr>
            <w:tcW w:w="399" w:type="pct"/>
            <w:tcBorders>
              <w:top w:val="nil"/>
              <w:left w:val="nil"/>
              <w:bottom w:val="nil"/>
              <w:right w:val="nil"/>
            </w:tcBorders>
            <w:shd w:val="clear" w:color="auto" w:fill="auto"/>
            <w:vAlign w:val="bottom"/>
            <w:hideMark/>
            <w:tcPrChange w:id="556" w:author="Erik Hedlin" w:date="2020-10-08T10:55:00Z">
              <w:tcPr>
                <w:tcW w:w="434" w:type="pct"/>
                <w:gridSpan w:val="2"/>
                <w:tcBorders>
                  <w:top w:val="nil"/>
                  <w:left w:val="nil"/>
                  <w:bottom w:val="nil"/>
                  <w:right w:val="nil"/>
                </w:tcBorders>
                <w:shd w:val="clear" w:color="auto" w:fill="auto"/>
                <w:vAlign w:val="bottom"/>
                <w:hideMark/>
              </w:tcPr>
            </w:tcPrChange>
          </w:tcPr>
          <w:p w14:paraId="229E6A93"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103</w:t>
            </w:r>
          </w:p>
        </w:tc>
        <w:tc>
          <w:tcPr>
            <w:tcW w:w="399" w:type="pct"/>
            <w:tcBorders>
              <w:top w:val="nil"/>
              <w:left w:val="nil"/>
              <w:bottom w:val="nil"/>
              <w:right w:val="nil"/>
            </w:tcBorders>
            <w:shd w:val="clear" w:color="auto" w:fill="auto"/>
            <w:vAlign w:val="bottom"/>
            <w:tcPrChange w:id="557" w:author="Erik Hedlin" w:date="2020-10-08T10:55:00Z">
              <w:tcPr>
                <w:tcW w:w="434" w:type="pct"/>
                <w:gridSpan w:val="2"/>
                <w:tcBorders>
                  <w:top w:val="nil"/>
                  <w:left w:val="nil"/>
                  <w:bottom w:val="nil"/>
                  <w:right w:val="nil"/>
                </w:tcBorders>
                <w:shd w:val="clear" w:color="auto" w:fill="auto"/>
                <w:vAlign w:val="bottom"/>
              </w:tcPr>
            </w:tcPrChange>
          </w:tcPr>
          <w:p w14:paraId="326B3D7B"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103</w:t>
            </w:r>
          </w:p>
        </w:tc>
        <w:tc>
          <w:tcPr>
            <w:tcW w:w="402" w:type="pct"/>
            <w:tcBorders>
              <w:top w:val="nil"/>
              <w:left w:val="nil"/>
              <w:bottom w:val="nil"/>
              <w:right w:val="nil"/>
            </w:tcBorders>
            <w:shd w:val="clear" w:color="auto" w:fill="auto"/>
            <w:vAlign w:val="bottom"/>
            <w:tcPrChange w:id="558" w:author="Erik Hedlin" w:date="2020-10-08T10:55:00Z">
              <w:tcPr>
                <w:tcW w:w="434" w:type="pct"/>
                <w:gridSpan w:val="2"/>
                <w:tcBorders>
                  <w:top w:val="nil"/>
                  <w:left w:val="nil"/>
                  <w:bottom w:val="nil"/>
                  <w:right w:val="nil"/>
                </w:tcBorders>
                <w:shd w:val="clear" w:color="auto" w:fill="auto"/>
                <w:vAlign w:val="bottom"/>
              </w:tcPr>
            </w:tcPrChange>
          </w:tcPr>
          <w:p w14:paraId="57225460"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110</w:t>
            </w:r>
          </w:p>
        </w:tc>
        <w:tc>
          <w:tcPr>
            <w:tcW w:w="397" w:type="pct"/>
            <w:tcBorders>
              <w:top w:val="nil"/>
              <w:left w:val="nil"/>
              <w:bottom w:val="nil"/>
              <w:right w:val="nil"/>
            </w:tcBorders>
            <w:shd w:val="clear" w:color="auto" w:fill="auto"/>
            <w:vAlign w:val="bottom"/>
            <w:tcPrChange w:id="559" w:author="Erik Hedlin" w:date="2020-10-08T10:55:00Z">
              <w:tcPr>
                <w:tcW w:w="1" w:type="pct"/>
                <w:gridSpan w:val="2"/>
                <w:tcBorders>
                  <w:top w:val="nil"/>
                  <w:left w:val="nil"/>
                  <w:bottom w:val="nil"/>
                  <w:right w:val="nil"/>
                </w:tcBorders>
              </w:tcPr>
            </w:tcPrChange>
          </w:tcPr>
          <w:p w14:paraId="69F89F3C" w14:textId="619DE1A4" w:rsidR="00C13BC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rFonts w:cs="Calibri"/>
                <w:color w:val="000000"/>
              </w:rPr>
            </w:pPr>
            <w:ins w:id="560" w:author="Erik Hedlin" w:date="2020-10-08T10:55:00Z">
              <w:r>
                <w:rPr>
                  <w:rFonts w:cs="Calibri"/>
                  <w:color w:val="000000"/>
                </w:rPr>
                <w:t>8</w:t>
              </w:r>
            </w:ins>
            <w:ins w:id="561" w:author="Erik Hedlin" w:date="2020-10-19T10:53:00Z">
              <w:r w:rsidR="00B7170F">
                <w:rPr>
                  <w:rFonts w:cs="Calibri"/>
                  <w:color w:val="000000"/>
                </w:rPr>
                <w:t>6</w:t>
              </w:r>
            </w:ins>
          </w:p>
        </w:tc>
      </w:tr>
      <w:tr w:rsidR="00C13BCD" w:rsidRPr="00225A44" w14:paraId="06FB6178" w14:textId="0201BFCE" w:rsidTr="00C13BCD">
        <w:trPr>
          <w:cnfStyle w:val="000000010000" w:firstRow="0" w:lastRow="0" w:firstColumn="0" w:lastColumn="0" w:oddVBand="0" w:evenVBand="0" w:oddHBand="0" w:evenHBand="1" w:firstRowFirstColumn="0" w:firstRowLastColumn="0" w:lastRowFirstColumn="0" w:lastRowLastColumn="0"/>
          <w:cantSplit/>
          <w:trHeight w:val="226"/>
          <w:trPrChange w:id="562" w:author="Erik Hedlin" w:date="2020-10-08T10:55:00Z">
            <w:trPr>
              <w:cantSplit/>
              <w:trHeight w:val="226"/>
            </w:trPr>
          </w:trPrChange>
        </w:trPr>
        <w:tc>
          <w:tcPr>
            <w:tcW w:w="1404" w:type="pct"/>
            <w:tcBorders>
              <w:top w:val="nil"/>
              <w:left w:val="nil"/>
              <w:bottom w:val="nil"/>
              <w:right w:val="nil"/>
            </w:tcBorders>
            <w:shd w:val="clear" w:color="auto" w:fill="auto"/>
            <w:vAlign w:val="top"/>
            <w:tcPrChange w:id="563" w:author="Erik Hedlin" w:date="2020-10-08T10:55:00Z">
              <w:tcPr>
                <w:tcW w:w="1526" w:type="pct"/>
                <w:gridSpan w:val="2"/>
                <w:tcBorders>
                  <w:top w:val="nil"/>
                  <w:left w:val="nil"/>
                  <w:bottom w:val="nil"/>
                  <w:right w:val="nil"/>
                </w:tcBorders>
                <w:shd w:val="clear" w:color="auto" w:fill="auto"/>
                <w:vAlign w:val="top"/>
              </w:tcPr>
            </w:tcPrChange>
          </w:tcPr>
          <w:p w14:paraId="6DAAB59D" w14:textId="77777777" w:rsidR="00C13BCD" w:rsidRPr="000B625D" w:rsidRDefault="00C13BCD" w:rsidP="00C13BCD">
            <w:pPr>
              <w:pStyle w:val="TableText"/>
              <w:keepNext/>
              <w:cnfStyle w:val="000000010000" w:firstRow="0" w:lastRow="0" w:firstColumn="0" w:lastColumn="0" w:oddVBand="0" w:evenVBand="0" w:oddHBand="0" w:evenHBand="1" w:firstRowFirstColumn="0" w:firstRowLastColumn="0" w:lastRowFirstColumn="0" w:lastRowLastColumn="0"/>
            </w:pPr>
            <w:r w:rsidRPr="000B625D">
              <w:t>Proportion of sites no raptors detected</w:t>
            </w:r>
          </w:p>
        </w:tc>
        <w:tc>
          <w:tcPr>
            <w:tcW w:w="401" w:type="pct"/>
            <w:gridSpan w:val="2"/>
            <w:tcBorders>
              <w:top w:val="nil"/>
              <w:left w:val="nil"/>
              <w:bottom w:val="nil"/>
              <w:right w:val="nil"/>
            </w:tcBorders>
            <w:shd w:val="clear" w:color="auto" w:fill="auto"/>
            <w:vAlign w:val="top"/>
            <w:tcPrChange w:id="564" w:author="Erik Hedlin" w:date="2020-10-08T10:55:00Z">
              <w:tcPr>
                <w:tcW w:w="434" w:type="pct"/>
                <w:gridSpan w:val="3"/>
                <w:tcBorders>
                  <w:top w:val="nil"/>
                  <w:left w:val="nil"/>
                  <w:bottom w:val="nil"/>
                  <w:right w:val="nil"/>
                </w:tcBorders>
                <w:shd w:val="clear" w:color="auto" w:fill="auto"/>
                <w:vAlign w:val="top"/>
              </w:tcPr>
            </w:tcPrChange>
          </w:tcPr>
          <w:p w14:paraId="49064457"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29%</w:t>
            </w:r>
          </w:p>
        </w:tc>
        <w:tc>
          <w:tcPr>
            <w:tcW w:w="399" w:type="pct"/>
            <w:gridSpan w:val="2"/>
            <w:tcBorders>
              <w:top w:val="nil"/>
              <w:left w:val="nil"/>
              <w:bottom w:val="nil"/>
              <w:right w:val="nil"/>
            </w:tcBorders>
            <w:shd w:val="clear" w:color="auto" w:fill="auto"/>
            <w:vAlign w:val="top"/>
            <w:tcPrChange w:id="565" w:author="Erik Hedlin" w:date="2020-10-08T10:55:00Z">
              <w:tcPr>
                <w:tcW w:w="434" w:type="pct"/>
                <w:gridSpan w:val="3"/>
                <w:tcBorders>
                  <w:top w:val="nil"/>
                  <w:left w:val="nil"/>
                  <w:bottom w:val="nil"/>
                  <w:right w:val="nil"/>
                </w:tcBorders>
                <w:shd w:val="clear" w:color="auto" w:fill="auto"/>
                <w:vAlign w:val="top"/>
              </w:tcPr>
            </w:tcPrChange>
          </w:tcPr>
          <w:p w14:paraId="1078A4A3"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67%</w:t>
            </w:r>
          </w:p>
        </w:tc>
        <w:tc>
          <w:tcPr>
            <w:tcW w:w="399" w:type="pct"/>
            <w:gridSpan w:val="2"/>
            <w:tcBorders>
              <w:top w:val="nil"/>
              <w:left w:val="nil"/>
              <w:bottom w:val="nil"/>
              <w:right w:val="nil"/>
            </w:tcBorders>
            <w:shd w:val="clear" w:color="auto" w:fill="auto"/>
            <w:vAlign w:val="top"/>
            <w:tcPrChange w:id="566" w:author="Erik Hedlin" w:date="2020-10-08T10:55:00Z">
              <w:tcPr>
                <w:tcW w:w="434" w:type="pct"/>
                <w:gridSpan w:val="3"/>
                <w:tcBorders>
                  <w:top w:val="nil"/>
                  <w:left w:val="nil"/>
                  <w:bottom w:val="nil"/>
                  <w:right w:val="nil"/>
                </w:tcBorders>
                <w:shd w:val="clear" w:color="auto" w:fill="auto"/>
                <w:vAlign w:val="top"/>
              </w:tcPr>
            </w:tcPrChange>
          </w:tcPr>
          <w:p w14:paraId="7F50AB52"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38%</w:t>
            </w:r>
          </w:p>
        </w:tc>
        <w:tc>
          <w:tcPr>
            <w:tcW w:w="402" w:type="pct"/>
            <w:gridSpan w:val="2"/>
            <w:tcBorders>
              <w:top w:val="nil"/>
              <w:left w:val="nil"/>
              <w:bottom w:val="nil"/>
              <w:right w:val="nil"/>
            </w:tcBorders>
            <w:shd w:val="clear" w:color="auto" w:fill="auto"/>
            <w:vAlign w:val="top"/>
            <w:tcPrChange w:id="567" w:author="Erik Hedlin" w:date="2020-10-08T10:55:00Z">
              <w:tcPr>
                <w:tcW w:w="436" w:type="pct"/>
                <w:gridSpan w:val="3"/>
                <w:tcBorders>
                  <w:top w:val="nil"/>
                  <w:left w:val="nil"/>
                  <w:bottom w:val="nil"/>
                  <w:right w:val="nil"/>
                </w:tcBorders>
                <w:shd w:val="clear" w:color="auto" w:fill="auto"/>
                <w:vAlign w:val="top"/>
              </w:tcPr>
            </w:tcPrChange>
          </w:tcPr>
          <w:p w14:paraId="54C96C23"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33%</w:t>
            </w:r>
          </w:p>
        </w:tc>
        <w:tc>
          <w:tcPr>
            <w:tcW w:w="399" w:type="pct"/>
            <w:tcBorders>
              <w:top w:val="nil"/>
              <w:left w:val="nil"/>
              <w:bottom w:val="nil"/>
              <w:right w:val="nil"/>
            </w:tcBorders>
            <w:shd w:val="clear" w:color="auto" w:fill="auto"/>
            <w:vAlign w:val="top"/>
            <w:tcPrChange w:id="568" w:author="Erik Hedlin" w:date="2020-10-08T10:55:00Z">
              <w:tcPr>
                <w:tcW w:w="434" w:type="pct"/>
                <w:gridSpan w:val="2"/>
                <w:tcBorders>
                  <w:top w:val="nil"/>
                  <w:left w:val="nil"/>
                  <w:bottom w:val="nil"/>
                  <w:right w:val="nil"/>
                </w:tcBorders>
                <w:shd w:val="clear" w:color="auto" w:fill="auto"/>
                <w:vAlign w:val="top"/>
              </w:tcPr>
            </w:tcPrChange>
          </w:tcPr>
          <w:p w14:paraId="4E466497"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51%</w:t>
            </w:r>
          </w:p>
        </w:tc>
        <w:tc>
          <w:tcPr>
            <w:tcW w:w="399" w:type="pct"/>
            <w:tcBorders>
              <w:top w:val="nil"/>
              <w:left w:val="nil"/>
              <w:bottom w:val="nil"/>
              <w:right w:val="nil"/>
            </w:tcBorders>
            <w:shd w:val="clear" w:color="auto" w:fill="auto"/>
            <w:vAlign w:val="top"/>
            <w:tcPrChange w:id="569" w:author="Erik Hedlin" w:date="2020-10-08T10:55:00Z">
              <w:tcPr>
                <w:tcW w:w="434" w:type="pct"/>
                <w:gridSpan w:val="2"/>
                <w:tcBorders>
                  <w:top w:val="nil"/>
                  <w:left w:val="nil"/>
                  <w:bottom w:val="nil"/>
                  <w:right w:val="nil"/>
                </w:tcBorders>
                <w:shd w:val="clear" w:color="auto" w:fill="auto"/>
                <w:vAlign w:val="top"/>
              </w:tcPr>
            </w:tcPrChange>
          </w:tcPr>
          <w:p w14:paraId="7D8DC194"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62%</w:t>
            </w:r>
          </w:p>
        </w:tc>
        <w:tc>
          <w:tcPr>
            <w:tcW w:w="399" w:type="pct"/>
            <w:tcBorders>
              <w:top w:val="nil"/>
              <w:left w:val="nil"/>
              <w:bottom w:val="nil"/>
              <w:right w:val="nil"/>
            </w:tcBorders>
            <w:shd w:val="clear" w:color="auto" w:fill="auto"/>
            <w:vAlign w:val="top"/>
            <w:tcPrChange w:id="570" w:author="Erik Hedlin" w:date="2020-10-08T10:55:00Z">
              <w:tcPr>
                <w:tcW w:w="434" w:type="pct"/>
                <w:gridSpan w:val="2"/>
                <w:tcBorders>
                  <w:top w:val="nil"/>
                  <w:left w:val="nil"/>
                  <w:bottom w:val="nil"/>
                  <w:right w:val="nil"/>
                </w:tcBorders>
                <w:shd w:val="clear" w:color="auto" w:fill="auto"/>
                <w:vAlign w:val="top"/>
              </w:tcPr>
            </w:tcPrChange>
          </w:tcPr>
          <w:p w14:paraId="42484AF8"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62%</w:t>
            </w:r>
          </w:p>
        </w:tc>
        <w:tc>
          <w:tcPr>
            <w:tcW w:w="402" w:type="pct"/>
            <w:tcBorders>
              <w:top w:val="nil"/>
              <w:left w:val="nil"/>
              <w:bottom w:val="nil"/>
              <w:right w:val="nil"/>
            </w:tcBorders>
            <w:shd w:val="clear" w:color="auto" w:fill="auto"/>
            <w:vAlign w:val="top"/>
            <w:tcPrChange w:id="571" w:author="Erik Hedlin" w:date="2020-10-08T10:55:00Z">
              <w:tcPr>
                <w:tcW w:w="434" w:type="pct"/>
                <w:gridSpan w:val="2"/>
                <w:tcBorders>
                  <w:top w:val="nil"/>
                  <w:left w:val="nil"/>
                  <w:bottom w:val="nil"/>
                  <w:right w:val="nil"/>
                </w:tcBorders>
                <w:shd w:val="clear" w:color="auto" w:fill="auto"/>
                <w:vAlign w:val="top"/>
              </w:tcPr>
            </w:tcPrChange>
          </w:tcPr>
          <w:p w14:paraId="6A70DDD7"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67%</w:t>
            </w:r>
          </w:p>
        </w:tc>
        <w:tc>
          <w:tcPr>
            <w:tcW w:w="397" w:type="pct"/>
            <w:tcBorders>
              <w:top w:val="nil"/>
              <w:left w:val="nil"/>
              <w:bottom w:val="nil"/>
              <w:right w:val="nil"/>
            </w:tcBorders>
            <w:shd w:val="clear" w:color="auto" w:fill="auto"/>
            <w:vAlign w:val="top"/>
            <w:tcPrChange w:id="572" w:author="Erik Hedlin" w:date="2020-10-08T10:55:00Z">
              <w:tcPr>
                <w:tcW w:w="1" w:type="pct"/>
                <w:gridSpan w:val="2"/>
                <w:tcBorders>
                  <w:top w:val="nil"/>
                  <w:left w:val="nil"/>
                  <w:bottom w:val="nil"/>
                  <w:right w:val="nil"/>
                </w:tcBorders>
              </w:tcPr>
            </w:tcPrChange>
          </w:tcPr>
          <w:p w14:paraId="1827F0BE" w14:textId="3C6FB1A4"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ins w:id="573" w:author="Erik Hedlin" w:date="2020-10-08T10:55:00Z">
              <w:r>
                <w:t>49%</w:t>
              </w:r>
            </w:ins>
          </w:p>
        </w:tc>
      </w:tr>
      <w:tr w:rsidR="00C13BCD" w:rsidRPr="00225A44" w14:paraId="1C474DC9" w14:textId="4F4B77A0" w:rsidTr="00C13BCD">
        <w:trPr>
          <w:cnfStyle w:val="000000100000" w:firstRow="0" w:lastRow="0" w:firstColumn="0" w:lastColumn="0" w:oddVBand="0" w:evenVBand="0" w:oddHBand="1" w:evenHBand="0" w:firstRowFirstColumn="0" w:firstRowLastColumn="0" w:lastRowFirstColumn="0" w:lastRowLastColumn="0"/>
          <w:cantSplit/>
          <w:trHeight w:val="239"/>
          <w:trPrChange w:id="574"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575" w:author="Erik Hedlin" w:date="2020-10-08T10:55:00Z">
              <w:tcPr>
                <w:tcW w:w="1526" w:type="pct"/>
                <w:gridSpan w:val="2"/>
                <w:tcBorders>
                  <w:top w:val="nil"/>
                  <w:left w:val="nil"/>
                  <w:bottom w:val="nil"/>
                  <w:right w:val="nil"/>
                </w:tcBorders>
                <w:shd w:val="clear" w:color="auto" w:fill="auto"/>
                <w:vAlign w:val="top"/>
                <w:hideMark/>
              </w:tcPr>
            </w:tcPrChange>
          </w:tcPr>
          <w:p w14:paraId="74D6DC55" w14:textId="77777777" w:rsidR="00C13BCD" w:rsidRPr="000B625D" w:rsidRDefault="00C13BCD" w:rsidP="00C13BCD">
            <w:pPr>
              <w:pStyle w:val="TableText"/>
              <w:keepNext/>
              <w:cnfStyle w:val="000000100000" w:firstRow="0" w:lastRow="0" w:firstColumn="0" w:lastColumn="0" w:oddVBand="0" w:evenVBand="0" w:oddHBand="1" w:evenHBand="0" w:firstRowFirstColumn="0" w:firstRowLastColumn="0" w:lastRowFirstColumn="0" w:lastRowLastColumn="0"/>
            </w:pPr>
            <w:r w:rsidRPr="000B625D">
              <w:t>Count of sites PEFA detected</w:t>
            </w:r>
          </w:p>
        </w:tc>
        <w:tc>
          <w:tcPr>
            <w:tcW w:w="401" w:type="pct"/>
            <w:gridSpan w:val="2"/>
            <w:tcBorders>
              <w:top w:val="nil"/>
              <w:left w:val="nil"/>
              <w:bottom w:val="nil"/>
              <w:right w:val="nil"/>
            </w:tcBorders>
            <w:shd w:val="clear" w:color="auto" w:fill="auto"/>
            <w:vAlign w:val="bottom"/>
            <w:hideMark/>
            <w:tcPrChange w:id="576" w:author="Erik Hedlin" w:date="2020-10-08T10:55:00Z">
              <w:tcPr>
                <w:tcW w:w="434" w:type="pct"/>
                <w:gridSpan w:val="3"/>
                <w:tcBorders>
                  <w:top w:val="nil"/>
                  <w:left w:val="nil"/>
                  <w:bottom w:val="nil"/>
                  <w:right w:val="nil"/>
                </w:tcBorders>
                <w:shd w:val="clear" w:color="auto" w:fill="auto"/>
                <w:vAlign w:val="bottom"/>
                <w:hideMark/>
              </w:tcPr>
            </w:tcPrChange>
          </w:tcPr>
          <w:p w14:paraId="71CF9B5E"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29</w:t>
            </w:r>
          </w:p>
        </w:tc>
        <w:tc>
          <w:tcPr>
            <w:tcW w:w="399" w:type="pct"/>
            <w:gridSpan w:val="2"/>
            <w:tcBorders>
              <w:top w:val="nil"/>
              <w:left w:val="nil"/>
              <w:bottom w:val="nil"/>
              <w:right w:val="nil"/>
            </w:tcBorders>
            <w:shd w:val="clear" w:color="auto" w:fill="auto"/>
            <w:vAlign w:val="bottom"/>
            <w:hideMark/>
            <w:tcPrChange w:id="577" w:author="Erik Hedlin" w:date="2020-10-08T10:55:00Z">
              <w:tcPr>
                <w:tcW w:w="434" w:type="pct"/>
                <w:gridSpan w:val="3"/>
                <w:tcBorders>
                  <w:top w:val="nil"/>
                  <w:left w:val="nil"/>
                  <w:bottom w:val="nil"/>
                  <w:right w:val="nil"/>
                </w:tcBorders>
                <w:shd w:val="clear" w:color="auto" w:fill="auto"/>
                <w:vAlign w:val="bottom"/>
                <w:hideMark/>
              </w:tcPr>
            </w:tcPrChange>
          </w:tcPr>
          <w:p w14:paraId="448853F8"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29</w:t>
            </w:r>
          </w:p>
        </w:tc>
        <w:tc>
          <w:tcPr>
            <w:tcW w:w="399" w:type="pct"/>
            <w:gridSpan w:val="2"/>
            <w:tcBorders>
              <w:top w:val="nil"/>
              <w:left w:val="nil"/>
              <w:bottom w:val="nil"/>
              <w:right w:val="nil"/>
            </w:tcBorders>
            <w:shd w:val="clear" w:color="auto" w:fill="auto"/>
            <w:vAlign w:val="bottom"/>
            <w:hideMark/>
            <w:tcPrChange w:id="578" w:author="Erik Hedlin" w:date="2020-10-08T10:55:00Z">
              <w:tcPr>
                <w:tcW w:w="434" w:type="pct"/>
                <w:gridSpan w:val="3"/>
                <w:tcBorders>
                  <w:top w:val="nil"/>
                  <w:left w:val="nil"/>
                  <w:bottom w:val="nil"/>
                  <w:right w:val="nil"/>
                </w:tcBorders>
                <w:shd w:val="clear" w:color="auto" w:fill="auto"/>
                <w:vAlign w:val="bottom"/>
                <w:hideMark/>
              </w:tcPr>
            </w:tcPrChange>
          </w:tcPr>
          <w:p w14:paraId="3D0A1D72"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43</w:t>
            </w:r>
          </w:p>
        </w:tc>
        <w:tc>
          <w:tcPr>
            <w:tcW w:w="402" w:type="pct"/>
            <w:gridSpan w:val="2"/>
            <w:tcBorders>
              <w:top w:val="nil"/>
              <w:left w:val="nil"/>
              <w:bottom w:val="nil"/>
              <w:right w:val="nil"/>
            </w:tcBorders>
            <w:shd w:val="clear" w:color="auto" w:fill="auto"/>
            <w:vAlign w:val="bottom"/>
            <w:hideMark/>
            <w:tcPrChange w:id="579" w:author="Erik Hedlin" w:date="2020-10-08T10:55:00Z">
              <w:tcPr>
                <w:tcW w:w="436" w:type="pct"/>
                <w:gridSpan w:val="3"/>
                <w:tcBorders>
                  <w:top w:val="nil"/>
                  <w:left w:val="nil"/>
                  <w:bottom w:val="nil"/>
                  <w:right w:val="nil"/>
                </w:tcBorders>
                <w:shd w:val="clear" w:color="auto" w:fill="auto"/>
                <w:vAlign w:val="bottom"/>
                <w:hideMark/>
              </w:tcPr>
            </w:tcPrChange>
          </w:tcPr>
          <w:p w14:paraId="48187BC6"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50</w:t>
            </w:r>
          </w:p>
        </w:tc>
        <w:tc>
          <w:tcPr>
            <w:tcW w:w="399" w:type="pct"/>
            <w:tcBorders>
              <w:top w:val="nil"/>
              <w:left w:val="nil"/>
              <w:bottom w:val="nil"/>
              <w:right w:val="nil"/>
            </w:tcBorders>
            <w:shd w:val="clear" w:color="auto" w:fill="auto"/>
            <w:vAlign w:val="bottom"/>
            <w:hideMark/>
            <w:tcPrChange w:id="580" w:author="Erik Hedlin" w:date="2020-10-08T10:55:00Z">
              <w:tcPr>
                <w:tcW w:w="434" w:type="pct"/>
                <w:gridSpan w:val="2"/>
                <w:tcBorders>
                  <w:top w:val="nil"/>
                  <w:left w:val="nil"/>
                  <w:bottom w:val="nil"/>
                  <w:right w:val="nil"/>
                </w:tcBorders>
                <w:shd w:val="clear" w:color="auto" w:fill="auto"/>
                <w:vAlign w:val="bottom"/>
                <w:hideMark/>
              </w:tcPr>
            </w:tcPrChange>
          </w:tcPr>
          <w:p w14:paraId="6E514134"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48</w:t>
            </w:r>
          </w:p>
        </w:tc>
        <w:tc>
          <w:tcPr>
            <w:tcW w:w="399" w:type="pct"/>
            <w:tcBorders>
              <w:top w:val="nil"/>
              <w:left w:val="nil"/>
              <w:bottom w:val="nil"/>
              <w:right w:val="nil"/>
            </w:tcBorders>
            <w:shd w:val="clear" w:color="auto" w:fill="auto"/>
            <w:vAlign w:val="bottom"/>
            <w:hideMark/>
            <w:tcPrChange w:id="581" w:author="Erik Hedlin" w:date="2020-10-08T10:55:00Z">
              <w:tcPr>
                <w:tcW w:w="434" w:type="pct"/>
                <w:gridSpan w:val="2"/>
                <w:tcBorders>
                  <w:top w:val="nil"/>
                  <w:left w:val="nil"/>
                  <w:bottom w:val="nil"/>
                  <w:right w:val="nil"/>
                </w:tcBorders>
                <w:shd w:val="clear" w:color="auto" w:fill="auto"/>
                <w:vAlign w:val="bottom"/>
                <w:hideMark/>
              </w:tcPr>
            </w:tcPrChange>
          </w:tcPr>
          <w:p w14:paraId="3E3F65C5"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50</w:t>
            </w:r>
          </w:p>
        </w:tc>
        <w:tc>
          <w:tcPr>
            <w:tcW w:w="399" w:type="pct"/>
            <w:tcBorders>
              <w:top w:val="nil"/>
              <w:left w:val="nil"/>
              <w:bottom w:val="nil"/>
              <w:right w:val="nil"/>
            </w:tcBorders>
            <w:shd w:val="clear" w:color="auto" w:fill="auto"/>
            <w:vAlign w:val="bottom"/>
            <w:tcPrChange w:id="582" w:author="Erik Hedlin" w:date="2020-10-08T10:55:00Z">
              <w:tcPr>
                <w:tcW w:w="434" w:type="pct"/>
                <w:gridSpan w:val="2"/>
                <w:tcBorders>
                  <w:top w:val="nil"/>
                  <w:left w:val="nil"/>
                  <w:bottom w:val="nil"/>
                  <w:right w:val="nil"/>
                </w:tcBorders>
                <w:shd w:val="clear" w:color="auto" w:fill="auto"/>
                <w:vAlign w:val="bottom"/>
              </w:tcPr>
            </w:tcPrChange>
          </w:tcPr>
          <w:p w14:paraId="21301667"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49</w:t>
            </w:r>
          </w:p>
        </w:tc>
        <w:tc>
          <w:tcPr>
            <w:tcW w:w="402" w:type="pct"/>
            <w:tcBorders>
              <w:top w:val="nil"/>
              <w:left w:val="nil"/>
              <w:bottom w:val="nil"/>
              <w:right w:val="nil"/>
            </w:tcBorders>
            <w:shd w:val="clear" w:color="auto" w:fill="auto"/>
            <w:vAlign w:val="bottom"/>
            <w:tcPrChange w:id="583" w:author="Erik Hedlin" w:date="2020-10-08T10:55:00Z">
              <w:tcPr>
                <w:tcW w:w="434" w:type="pct"/>
                <w:gridSpan w:val="2"/>
                <w:tcBorders>
                  <w:top w:val="nil"/>
                  <w:left w:val="nil"/>
                  <w:bottom w:val="nil"/>
                  <w:right w:val="nil"/>
                </w:tcBorders>
                <w:shd w:val="clear" w:color="auto" w:fill="auto"/>
                <w:vAlign w:val="bottom"/>
              </w:tcPr>
            </w:tcPrChange>
          </w:tcPr>
          <w:p w14:paraId="4CD82D1B"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43</w:t>
            </w:r>
          </w:p>
        </w:tc>
        <w:tc>
          <w:tcPr>
            <w:tcW w:w="397" w:type="pct"/>
            <w:tcBorders>
              <w:top w:val="nil"/>
              <w:left w:val="nil"/>
              <w:bottom w:val="nil"/>
              <w:right w:val="nil"/>
            </w:tcBorders>
            <w:shd w:val="clear" w:color="auto" w:fill="auto"/>
            <w:tcPrChange w:id="584" w:author="Erik Hedlin" w:date="2020-10-08T10:55:00Z">
              <w:tcPr>
                <w:tcW w:w="1" w:type="pct"/>
                <w:gridSpan w:val="2"/>
                <w:tcBorders>
                  <w:top w:val="nil"/>
                  <w:left w:val="nil"/>
                  <w:bottom w:val="nil"/>
                  <w:right w:val="nil"/>
                </w:tcBorders>
              </w:tcPr>
            </w:tcPrChange>
          </w:tcPr>
          <w:p w14:paraId="1D39145C" w14:textId="23FEAE95"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rFonts w:cs="Calibri"/>
                <w:color w:val="000000"/>
              </w:rPr>
            </w:pPr>
            <w:ins w:id="585" w:author="Erik Hedlin" w:date="2020-10-08T10:55:00Z">
              <w:r>
                <w:rPr>
                  <w:rFonts w:cs="Calibri"/>
                  <w:color w:val="000000"/>
                </w:rPr>
                <w:t>42</w:t>
              </w:r>
            </w:ins>
          </w:p>
        </w:tc>
      </w:tr>
      <w:tr w:rsidR="00C13BCD" w:rsidRPr="00225A44" w14:paraId="2C777716" w14:textId="31CEE218" w:rsidTr="00C13BCD">
        <w:trPr>
          <w:cnfStyle w:val="000000010000" w:firstRow="0" w:lastRow="0" w:firstColumn="0" w:lastColumn="0" w:oddVBand="0" w:evenVBand="0" w:oddHBand="0" w:evenHBand="1" w:firstRowFirstColumn="0" w:firstRowLastColumn="0" w:lastRowFirstColumn="0" w:lastRowLastColumn="0"/>
          <w:cantSplit/>
          <w:trHeight w:val="239"/>
          <w:trPrChange w:id="586" w:author="Erik Hedlin" w:date="2020-10-08T10:55:00Z">
            <w:trPr>
              <w:cantSplit/>
              <w:trHeight w:val="239"/>
            </w:trPr>
          </w:trPrChange>
        </w:trPr>
        <w:tc>
          <w:tcPr>
            <w:tcW w:w="1404" w:type="pct"/>
            <w:tcBorders>
              <w:top w:val="nil"/>
              <w:left w:val="nil"/>
              <w:bottom w:val="nil"/>
              <w:right w:val="nil"/>
            </w:tcBorders>
            <w:shd w:val="clear" w:color="auto" w:fill="auto"/>
            <w:vAlign w:val="top"/>
            <w:tcPrChange w:id="587" w:author="Erik Hedlin" w:date="2020-10-08T10:55:00Z">
              <w:tcPr>
                <w:tcW w:w="1526" w:type="pct"/>
                <w:gridSpan w:val="2"/>
                <w:tcBorders>
                  <w:top w:val="nil"/>
                  <w:left w:val="nil"/>
                  <w:bottom w:val="nil"/>
                  <w:right w:val="nil"/>
                </w:tcBorders>
                <w:shd w:val="clear" w:color="auto" w:fill="auto"/>
                <w:vAlign w:val="top"/>
              </w:tcPr>
            </w:tcPrChange>
          </w:tcPr>
          <w:p w14:paraId="767FDDDA" w14:textId="77777777" w:rsidR="00C13BCD" w:rsidRPr="000B625D" w:rsidRDefault="00C13BCD" w:rsidP="00C13BCD">
            <w:pPr>
              <w:pStyle w:val="TableText"/>
              <w:keepNext/>
              <w:cnfStyle w:val="000000010000" w:firstRow="0" w:lastRow="0" w:firstColumn="0" w:lastColumn="0" w:oddVBand="0" w:evenVBand="0" w:oddHBand="0" w:evenHBand="1" w:firstRowFirstColumn="0" w:firstRowLastColumn="0" w:lastRowFirstColumn="0" w:lastRowLastColumn="0"/>
            </w:pPr>
            <w:r w:rsidRPr="000B625D">
              <w:t>Proportion of sites PEFA detected</w:t>
            </w:r>
          </w:p>
        </w:tc>
        <w:tc>
          <w:tcPr>
            <w:tcW w:w="401" w:type="pct"/>
            <w:gridSpan w:val="2"/>
            <w:tcBorders>
              <w:top w:val="nil"/>
              <w:left w:val="nil"/>
              <w:bottom w:val="nil"/>
              <w:right w:val="nil"/>
            </w:tcBorders>
            <w:shd w:val="clear" w:color="auto" w:fill="auto"/>
            <w:vAlign w:val="top"/>
            <w:tcPrChange w:id="588" w:author="Erik Hedlin" w:date="2020-10-08T10:55:00Z">
              <w:tcPr>
                <w:tcW w:w="434" w:type="pct"/>
                <w:gridSpan w:val="3"/>
                <w:tcBorders>
                  <w:top w:val="nil"/>
                  <w:left w:val="nil"/>
                  <w:bottom w:val="nil"/>
                  <w:right w:val="nil"/>
                </w:tcBorders>
                <w:shd w:val="clear" w:color="auto" w:fill="auto"/>
                <w:vAlign w:val="top"/>
              </w:tcPr>
            </w:tcPrChange>
          </w:tcPr>
          <w:p w14:paraId="226ED920"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27%</w:t>
            </w:r>
          </w:p>
        </w:tc>
        <w:tc>
          <w:tcPr>
            <w:tcW w:w="399" w:type="pct"/>
            <w:gridSpan w:val="2"/>
            <w:tcBorders>
              <w:top w:val="nil"/>
              <w:left w:val="nil"/>
              <w:bottom w:val="nil"/>
              <w:right w:val="nil"/>
            </w:tcBorders>
            <w:shd w:val="clear" w:color="auto" w:fill="auto"/>
            <w:vAlign w:val="top"/>
            <w:tcPrChange w:id="589" w:author="Erik Hedlin" w:date="2020-10-08T10:55:00Z">
              <w:tcPr>
                <w:tcW w:w="434" w:type="pct"/>
                <w:gridSpan w:val="3"/>
                <w:tcBorders>
                  <w:top w:val="nil"/>
                  <w:left w:val="nil"/>
                  <w:bottom w:val="nil"/>
                  <w:right w:val="nil"/>
                </w:tcBorders>
                <w:shd w:val="clear" w:color="auto" w:fill="auto"/>
                <w:vAlign w:val="top"/>
              </w:tcPr>
            </w:tcPrChange>
          </w:tcPr>
          <w:p w14:paraId="118C6DE1"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32%</w:t>
            </w:r>
          </w:p>
        </w:tc>
        <w:tc>
          <w:tcPr>
            <w:tcW w:w="399" w:type="pct"/>
            <w:gridSpan w:val="2"/>
            <w:tcBorders>
              <w:top w:val="nil"/>
              <w:left w:val="nil"/>
              <w:bottom w:val="nil"/>
              <w:right w:val="nil"/>
            </w:tcBorders>
            <w:shd w:val="clear" w:color="auto" w:fill="auto"/>
            <w:vAlign w:val="top"/>
            <w:tcPrChange w:id="590" w:author="Erik Hedlin" w:date="2020-10-08T10:55:00Z">
              <w:tcPr>
                <w:tcW w:w="434" w:type="pct"/>
                <w:gridSpan w:val="3"/>
                <w:tcBorders>
                  <w:top w:val="nil"/>
                  <w:left w:val="nil"/>
                  <w:bottom w:val="nil"/>
                  <w:right w:val="nil"/>
                </w:tcBorders>
                <w:shd w:val="clear" w:color="auto" w:fill="auto"/>
                <w:vAlign w:val="top"/>
              </w:tcPr>
            </w:tcPrChange>
          </w:tcPr>
          <w:p w14:paraId="53600EA1"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34%</w:t>
            </w:r>
          </w:p>
        </w:tc>
        <w:tc>
          <w:tcPr>
            <w:tcW w:w="402" w:type="pct"/>
            <w:gridSpan w:val="2"/>
            <w:tcBorders>
              <w:top w:val="nil"/>
              <w:left w:val="nil"/>
              <w:bottom w:val="nil"/>
              <w:right w:val="nil"/>
            </w:tcBorders>
            <w:shd w:val="clear" w:color="auto" w:fill="auto"/>
            <w:vAlign w:val="top"/>
            <w:tcPrChange w:id="591" w:author="Erik Hedlin" w:date="2020-10-08T10:55:00Z">
              <w:tcPr>
                <w:tcW w:w="436" w:type="pct"/>
                <w:gridSpan w:val="3"/>
                <w:tcBorders>
                  <w:top w:val="nil"/>
                  <w:left w:val="nil"/>
                  <w:bottom w:val="nil"/>
                  <w:right w:val="nil"/>
                </w:tcBorders>
                <w:shd w:val="clear" w:color="auto" w:fill="auto"/>
                <w:vAlign w:val="top"/>
              </w:tcPr>
            </w:tcPrChange>
          </w:tcPr>
          <w:p w14:paraId="271E11AE"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34%</w:t>
            </w:r>
          </w:p>
        </w:tc>
        <w:tc>
          <w:tcPr>
            <w:tcW w:w="399" w:type="pct"/>
            <w:tcBorders>
              <w:top w:val="nil"/>
              <w:left w:val="nil"/>
              <w:bottom w:val="nil"/>
              <w:right w:val="nil"/>
            </w:tcBorders>
            <w:shd w:val="clear" w:color="auto" w:fill="auto"/>
            <w:vAlign w:val="top"/>
            <w:tcPrChange w:id="592" w:author="Erik Hedlin" w:date="2020-10-08T10:55:00Z">
              <w:tcPr>
                <w:tcW w:w="434" w:type="pct"/>
                <w:gridSpan w:val="2"/>
                <w:tcBorders>
                  <w:top w:val="nil"/>
                  <w:left w:val="nil"/>
                  <w:bottom w:val="nil"/>
                  <w:right w:val="nil"/>
                </w:tcBorders>
                <w:shd w:val="clear" w:color="auto" w:fill="auto"/>
                <w:vAlign w:val="top"/>
              </w:tcPr>
            </w:tcPrChange>
          </w:tcPr>
          <w:p w14:paraId="4798F5DC"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34%</w:t>
            </w:r>
          </w:p>
        </w:tc>
        <w:tc>
          <w:tcPr>
            <w:tcW w:w="399" w:type="pct"/>
            <w:tcBorders>
              <w:top w:val="nil"/>
              <w:left w:val="nil"/>
              <w:bottom w:val="nil"/>
              <w:right w:val="nil"/>
            </w:tcBorders>
            <w:shd w:val="clear" w:color="auto" w:fill="auto"/>
            <w:vAlign w:val="top"/>
            <w:tcPrChange w:id="593" w:author="Erik Hedlin" w:date="2020-10-08T10:55:00Z">
              <w:tcPr>
                <w:tcW w:w="434" w:type="pct"/>
                <w:gridSpan w:val="2"/>
                <w:tcBorders>
                  <w:top w:val="nil"/>
                  <w:left w:val="nil"/>
                  <w:bottom w:val="nil"/>
                  <w:right w:val="nil"/>
                </w:tcBorders>
                <w:shd w:val="clear" w:color="auto" w:fill="auto"/>
                <w:vAlign w:val="top"/>
              </w:tcPr>
            </w:tcPrChange>
          </w:tcPr>
          <w:p w14:paraId="521CD4DC"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30%</w:t>
            </w:r>
          </w:p>
        </w:tc>
        <w:tc>
          <w:tcPr>
            <w:tcW w:w="399" w:type="pct"/>
            <w:tcBorders>
              <w:top w:val="nil"/>
              <w:left w:val="nil"/>
              <w:bottom w:val="nil"/>
              <w:right w:val="nil"/>
            </w:tcBorders>
            <w:shd w:val="clear" w:color="auto" w:fill="auto"/>
            <w:vAlign w:val="top"/>
            <w:tcPrChange w:id="594" w:author="Erik Hedlin" w:date="2020-10-08T10:55:00Z">
              <w:tcPr>
                <w:tcW w:w="434" w:type="pct"/>
                <w:gridSpan w:val="2"/>
                <w:tcBorders>
                  <w:top w:val="nil"/>
                  <w:left w:val="nil"/>
                  <w:bottom w:val="nil"/>
                  <w:right w:val="nil"/>
                </w:tcBorders>
                <w:shd w:val="clear" w:color="auto" w:fill="auto"/>
                <w:vAlign w:val="top"/>
              </w:tcPr>
            </w:tcPrChange>
          </w:tcPr>
          <w:p w14:paraId="371ED0E4"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30%</w:t>
            </w:r>
          </w:p>
        </w:tc>
        <w:tc>
          <w:tcPr>
            <w:tcW w:w="402" w:type="pct"/>
            <w:tcBorders>
              <w:top w:val="nil"/>
              <w:left w:val="nil"/>
              <w:bottom w:val="nil"/>
              <w:right w:val="nil"/>
            </w:tcBorders>
            <w:shd w:val="clear" w:color="auto" w:fill="auto"/>
            <w:vAlign w:val="top"/>
            <w:tcPrChange w:id="595" w:author="Erik Hedlin" w:date="2020-10-08T10:55:00Z">
              <w:tcPr>
                <w:tcW w:w="434" w:type="pct"/>
                <w:gridSpan w:val="2"/>
                <w:tcBorders>
                  <w:top w:val="nil"/>
                  <w:left w:val="nil"/>
                  <w:bottom w:val="nil"/>
                  <w:right w:val="nil"/>
                </w:tcBorders>
                <w:shd w:val="clear" w:color="auto" w:fill="auto"/>
                <w:vAlign w:val="top"/>
              </w:tcPr>
            </w:tcPrChange>
          </w:tcPr>
          <w:p w14:paraId="344093EB"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26%</w:t>
            </w:r>
          </w:p>
        </w:tc>
        <w:tc>
          <w:tcPr>
            <w:tcW w:w="397" w:type="pct"/>
            <w:tcBorders>
              <w:top w:val="nil"/>
              <w:left w:val="nil"/>
              <w:bottom w:val="nil"/>
              <w:right w:val="nil"/>
            </w:tcBorders>
            <w:shd w:val="clear" w:color="auto" w:fill="auto"/>
            <w:vAlign w:val="top"/>
            <w:tcPrChange w:id="596" w:author="Erik Hedlin" w:date="2020-10-08T10:55:00Z">
              <w:tcPr>
                <w:tcW w:w="1" w:type="pct"/>
                <w:gridSpan w:val="2"/>
                <w:tcBorders>
                  <w:top w:val="nil"/>
                  <w:left w:val="nil"/>
                  <w:bottom w:val="nil"/>
                  <w:right w:val="nil"/>
                </w:tcBorders>
              </w:tcPr>
            </w:tcPrChange>
          </w:tcPr>
          <w:p w14:paraId="68C46FEF" w14:textId="7C7C40F9"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ins w:id="597" w:author="Erik Hedlin" w:date="2020-10-08T10:55:00Z">
              <w:r>
                <w:t>24%</w:t>
              </w:r>
            </w:ins>
          </w:p>
        </w:tc>
      </w:tr>
      <w:tr w:rsidR="00C13BCD" w:rsidRPr="00225A44" w14:paraId="55B8838D" w14:textId="53070D06" w:rsidTr="00C13BCD">
        <w:trPr>
          <w:cnfStyle w:val="000000100000" w:firstRow="0" w:lastRow="0" w:firstColumn="0" w:lastColumn="0" w:oddVBand="0" w:evenVBand="0" w:oddHBand="1" w:evenHBand="0" w:firstRowFirstColumn="0" w:firstRowLastColumn="0" w:lastRowFirstColumn="0" w:lastRowLastColumn="0"/>
          <w:cantSplit/>
          <w:trHeight w:val="239"/>
          <w:trPrChange w:id="598"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599" w:author="Erik Hedlin" w:date="2020-10-08T10:55:00Z">
              <w:tcPr>
                <w:tcW w:w="1526" w:type="pct"/>
                <w:gridSpan w:val="2"/>
                <w:tcBorders>
                  <w:top w:val="nil"/>
                  <w:left w:val="nil"/>
                  <w:bottom w:val="nil"/>
                  <w:right w:val="nil"/>
                </w:tcBorders>
                <w:shd w:val="clear" w:color="auto" w:fill="auto"/>
                <w:vAlign w:val="top"/>
                <w:hideMark/>
              </w:tcPr>
            </w:tcPrChange>
          </w:tcPr>
          <w:p w14:paraId="7E20633A" w14:textId="77777777" w:rsidR="00C13BCD" w:rsidRPr="000B625D" w:rsidRDefault="00C13BCD" w:rsidP="00C13BCD">
            <w:pPr>
              <w:pStyle w:val="TableText"/>
              <w:keepNext/>
              <w:cnfStyle w:val="000000100000" w:firstRow="0" w:lastRow="0" w:firstColumn="0" w:lastColumn="0" w:oddVBand="0" w:evenVBand="0" w:oddHBand="1" w:evenHBand="0" w:firstRowFirstColumn="0" w:firstRowLastColumn="0" w:lastRowFirstColumn="0" w:lastRowLastColumn="0"/>
            </w:pPr>
            <w:r w:rsidRPr="000B625D">
              <w:t>Count of sites RLHA detected</w:t>
            </w:r>
          </w:p>
        </w:tc>
        <w:tc>
          <w:tcPr>
            <w:tcW w:w="401" w:type="pct"/>
            <w:gridSpan w:val="2"/>
            <w:tcBorders>
              <w:top w:val="nil"/>
              <w:left w:val="nil"/>
              <w:bottom w:val="nil"/>
              <w:right w:val="nil"/>
            </w:tcBorders>
            <w:shd w:val="clear" w:color="auto" w:fill="auto"/>
            <w:vAlign w:val="bottom"/>
            <w:hideMark/>
            <w:tcPrChange w:id="600" w:author="Erik Hedlin" w:date="2020-10-08T10:55:00Z">
              <w:tcPr>
                <w:tcW w:w="434" w:type="pct"/>
                <w:gridSpan w:val="3"/>
                <w:tcBorders>
                  <w:top w:val="nil"/>
                  <w:left w:val="nil"/>
                  <w:bottom w:val="nil"/>
                  <w:right w:val="nil"/>
                </w:tcBorders>
                <w:shd w:val="clear" w:color="auto" w:fill="auto"/>
                <w:vAlign w:val="bottom"/>
                <w:hideMark/>
              </w:tcPr>
            </w:tcPrChange>
          </w:tcPr>
          <w:p w14:paraId="3B8B98EA"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45</w:t>
            </w:r>
          </w:p>
        </w:tc>
        <w:tc>
          <w:tcPr>
            <w:tcW w:w="399" w:type="pct"/>
            <w:gridSpan w:val="2"/>
            <w:tcBorders>
              <w:top w:val="nil"/>
              <w:left w:val="nil"/>
              <w:bottom w:val="nil"/>
              <w:right w:val="nil"/>
            </w:tcBorders>
            <w:shd w:val="clear" w:color="auto" w:fill="auto"/>
            <w:vAlign w:val="bottom"/>
            <w:hideMark/>
            <w:tcPrChange w:id="601" w:author="Erik Hedlin" w:date="2020-10-08T10:55:00Z">
              <w:tcPr>
                <w:tcW w:w="434" w:type="pct"/>
                <w:gridSpan w:val="3"/>
                <w:tcBorders>
                  <w:top w:val="nil"/>
                  <w:left w:val="nil"/>
                  <w:bottom w:val="nil"/>
                  <w:right w:val="nil"/>
                </w:tcBorders>
                <w:shd w:val="clear" w:color="auto" w:fill="auto"/>
                <w:vAlign w:val="bottom"/>
                <w:hideMark/>
              </w:tcPr>
            </w:tcPrChange>
          </w:tcPr>
          <w:p w14:paraId="757611C3"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1</w:t>
            </w:r>
          </w:p>
        </w:tc>
        <w:tc>
          <w:tcPr>
            <w:tcW w:w="399" w:type="pct"/>
            <w:gridSpan w:val="2"/>
            <w:tcBorders>
              <w:top w:val="nil"/>
              <w:left w:val="nil"/>
              <w:bottom w:val="nil"/>
              <w:right w:val="nil"/>
            </w:tcBorders>
            <w:shd w:val="clear" w:color="auto" w:fill="auto"/>
            <w:vAlign w:val="bottom"/>
            <w:hideMark/>
            <w:tcPrChange w:id="602" w:author="Erik Hedlin" w:date="2020-10-08T10:55:00Z">
              <w:tcPr>
                <w:tcW w:w="434" w:type="pct"/>
                <w:gridSpan w:val="3"/>
                <w:tcBorders>
                  <w:top w:val="nil"/>
                  <w:left w:val="nil"/>
                  <w:bottom w:val="nil"/>
                  <w:right w:val="nil"/>
                </w:tcBorders>
                <w:shd w:val="clear" w:color="auto" w:fill="auto"/>
                <w:vAlign w:val="bottom"/>
                <w:hideMark/>
              </w:tcPr>
            </w:tcPrChange>
          </w:tcPr>
          <w:p w14:paraId="4D944DFD"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31</w:t>
            </w:r>
          </w:p>
        </w:tc>
        <w:tc>
          <w:tcPr>
            <w:tcW w:w="402" w:type="pct"/>
            <w:gridSpan w:val="2"/>
            <w:tcBorders>
              <w:top w:val="nil"/>
              <w:left w:val="nil"/>
              <w:bottom w:val="nil"/>
              <w:right w:val="nil"/>
            </w:tcBorders>
            <w:shd w:val="clear" w:color="auto" w:fill="auto"/>
            <w:vAlign w:val="bottom"/>
            <w:hideMark/>
            <w:tcPrChange w:id="603" w:author="Erik Hedlin" w:date="2020-10-08T10:55:00Z">
              <w:tcPr>
                <w:tcW w:w="436" w:type="pct"/>
                <w:gridSpan w:val="3"/>
                <w:tcBorders>
                  <w:top w:val="nil"/>
                  <w:left w:val="nil"/>
                  <w:bottom w:val="nil"/>
                  <w:right w:val="nil"/>
                </w:tcBorders>
                <w:shd w:val="clear" w:color="auto" w:fill="auto"/>
                <w:vAlign w:val="bottom"/>
                <w:hideMark/>
              </w:tcPr>
            </w:tcPrChange>
          </w:tcPr>
          <w:p w14:paraId="4D80CF55"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47</w:t>
            </w:r>
          </w:p>
        </w:tc>
        <w:tc>
          <w:tcPr>
            <w:tcW w:w="399" w:type="pct"/>
            <w:tcBorders>
              <w:top w:val="nil"/>
              <w:left w:val="nil"/>
              <w:bottom w:val="nil"/>
              <w:right w:val="nil"/>
            </w:tcBorders>
            <w:shd w:val="clear" w:color="auto" w:fill="auto"/>
            <w:vAlign w:val="bottom"/>
            <w:hideMark/>
            <w:tcPrChange w:id="604" w:author="Erik Hedlin" w:date="2020-10-08T10:55:00Z">
              <w:tcPr>
                <w:tcW w:w="434" w:type="pct"/>
                <w:gridSpan w:val="2"/>
                <w:tcBorders>
                  <w:top w:val="nil"/>
                  <w:left w:val="nil"/>
                  <w:bottom w:val="nil"/>
                  <w:right w:val="nil"/>
                </w:tcBorders>
                <w:shd w:val="clear" w:color="auto" w:fill="auto"/>
                <w:vAlign w:val="bottom"/>
                <w:hideMark/>
              </w:tcPr>
            </w:tcPrChange>
          </w:tcPr>
          <w:p w14:paraId="619EC359"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18</w:t>
            </w:r>
          </w:p>
        </w:tc>
        <w:tc>
          <w:tcPr>
            <w:tcW w:w="399" w:type="pct"/>
            <w:tcBorders>
              <w:top w:val="nil"/>
              <w:left w:val="nil"/>
              <w:bottom w:val="nil"/>
              <w:right w:val="nil"/>
            </w:tcBorders>
            <w:shd w:val="clear" w:color="auto" w:fill="auto"/>
            <w:vAlign w:val="bottom"/>
            <w:hideMark/>
            <w:tcPrChange w:id="605" w:author="Erik Hedlin" w:date="2020-10-08T10:55:00Z">
              <w:tcPr>
                <w:tcW w:w="434" w:type="pct"/>
                <w:gridSpan w:val="2"/>
                <w:tcBorders>
                  <w:top w:val="nil"/>
                  <w:left w:val="nil"/>
                  <w:bottom w:val="nil"/>
                  <w:right w:val="nil"/>
                </w:tcBorders>
                <w:shd w:val="clear" w:color="auto" w:fill="auto"/>
                <w:vAlign w:val="bottom"/>
                <w:hideMark/>
              </w:tcPr>
            </w:tcPrChange>
          </w:tcPr>
          <w:p w14:paraId="22B91483"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5</w:t>
            </w:r>
          </w:p>
        </w:tc>
        <w:tc>
          <w:tcPr>
            <w:tcW w:w="399" w:type="pct"/>
            <w:tcBorders>
              <w:top w:val="nil"/>
              <w:left w:val="nil"/>
              <w:bottom w:val="nil"/>
              <w:right w:val="nil"/>
            </w:tcBorders>
            <w:shd w:val="clear" w:color="auto" w:fill="auto"/>
            <w:vAlign w:val="bottom"/>
            <w:tcPrChange w:id="606" w:author="Erik Hedlin" w:date="2020-10-08T10:55:00Z">
              <w:tcPr>
                <w:tcW w:w="434" w:type="pct"/>
                <w:gridSpan w:val="2"/>
                <w:tcBorders>
                  <w:top w:val="nil"/>
                  <w:left w:val="nil"/>
                  <w:bottom w:val="nil"/>
                  <w:right w:val="nil"/>
                </w:tcBorders>
                <w:shd w:val="clear" w:color="auto" w:fill="auto"/>
                <w:vAlign w:val="bottom"/>
              </w:tcPr>
            </w:tcPrChange>
          </w:tcPr>
          <w:p w14:paraId="31549DA3"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12</w:t>
            </w:r>
          </w:p>
        </w:tc>
        <w:tc>
          <w:tcPr>
            <w:tcW w:w="402" w:type="pct"/>
            <w:tcBorders>
              <w:top w:val="nil"/>
              <w:left w:val="nil"/>
              <w:bottom w:val="nil"/>
              <w:right w:val="nil"/>
            </w:tcBorders>
            <w:shd w:val="clear" w:color="auto" w:fill="auto"/>
            <w:vAlign w:val="bottom"/>
            <w:tcPrChange w:id="607" w:author="Erik Hedlin" w:date="2020-10-08T10:55:00Z">
              <w:tcPr>
                <w:tcW w:w="434" w:type="pct"/>
                <w:gridSpan w:val="2"/>
                <w:tcBorders>
                  <w:top w:val="nil"/>
                  <w:left w:val="nil"/>
                  <w:bottom w:val="nil"/>
                  <w:right w:val="nil"/>
                </w:tcBorders>
                <w:shd w:val="clear" w:color="auto" w:fill="auto"/>
                <w:vAlign w:val="bottom"/>
              </w:tcPr>
            </w:tcPrChange>
          </w:tcPr>
          <w:p w14:paraId="16304AF6"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11</w:t>
            </w:r>
          </w:p>
        </w:tc>
        <w:tc>
          <w:tcPr>
            <w:tcW w:w="397" w:type="pct"/>
            <w:tcBorders>
              <w:top w:val="nil"/>
              <w:left w:val="nil"/>
              <w:bottom w:val="nil"/>
              <w:right w:val="nil"/>
            </w:tcBorders>
            <w:shd w:val="clear" w:color="auto" w:fill="auto"/>
            <w:tcPrChange w:id="608" w:author="Erik Hedlin" w:date="2020-10-08T10:55:00Z">
              <w:tcPr>
                <w:tcW w:w="1" w:type="pct"/>
                <w:gridSpan w:val="2"/>
                <w:tcBorders>
                  <w:top w:val="nil"/>
                  <w:left w:val="nil"/>
                  <w:bottom w:val="nil"/>
                  <w:right w:val="nil"/>
                </w:tcBorders>
              </w:tcPr>
            </w:tcPrChange>
          </w:tcPr>
          <w:p w14:paraId="508B79EB" w14:textId="45D58F29"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rFonts w:cs="Calibri"/>
                <w:color w:val="000000"/>
              </w:rPr>
            </w:pPr>
            <w:ins w:id="609" w:author="Erik Hedlin" w:date="2020-10-08T10:55:00Z">
              <w:r>
                <w:rPr>
                  <w:rFonts w:cs="Calibri"/>
                  <w:color w:val="000000"/>
                </w:rPr>
                <w:t>47</w:t>
              </w:r>
            </w:ins>
          </w:p>
        </w:tc>
      </w:tr>
      <w:tr w:rsidR="008E7BA9" w:rsidRPr="00225A44" w14:paraId="5847F5CC" w14:textId="11D104F1" w:rsidTr="00C13BCD">
        <w:trPr>
          <w:cnfStyle w:val="000000010000" w:firstRow="0" w:lastRow="0" w:firstColumn="0" w:lastColumn="0" w:oddVBand="0" w:evenVBand="0" w:oddHBand="0" w:evenHBand="1" w:firstRowFirstColumn="0" w:firstRowLastColumn="0" w:lastRowFirstColumn="0" w:lastRowLastColumn="0"/>
          <w:cantSplit/>
          <w:trHeight w:val="239"/>
        </w:trPr>
        <w:tc>
          <w:tcPr>
            <w:tcW w:w="1404" w:type="pct"/>
            <w:tcBorders>
              <w:top w:val="nil"/>
              <w:left w:val="nil"/>
              <w:bottom w:val="single" w:sz="12" w:space="0" w:color="auto"/>
              <w:right w:val="nil"/>
            </w:tcBorders>
            <w:shd w:val="clear" w:color="auto" w:fill="auto"/>
            <w:vAlign w:val="top"/>
          </w:tcPr>
          <w:p w14:paraId="229B9D4E" w14:textId="77777777" w:rsidR="00C13BCD" w:rsidRPr="000B625D" w:rsidRDefault="00C13BCD" w:rsidP="00C13BCD">
            <w:pPr>
              <w:pStyle w:val="TableText"/>
              <w:keepNext/>
            </w:pPr>
            <w:r w:rsidRPr="000B625D">
              <w:t>Proportion of sites RLHA detected</w:t>
            </w:r>
          </w:p>
        </w:tc>
        <w:tc>
          <w:tcPr>
            <w:tcW w:w="401" w:type="pct"/>
            <w:gridSpan w:val="2"/>
            <w:tcBorders>
              <w:top w:val="nil"/>
              <w:left w:val="nil"/>
              <w:bottom w:val="single" w:sz="12" w:space="0" w:color="auto"/>
              <w:right w:val="nil"/>
            </w:tcBorders>
            <w:shd w:val="clear" w:color="auto" w:fill="auto"/>
            <w:vAlign w:val="top"/>
          </w:tcPr>
          <w:p w14:paraId="46EE6E16" w14:textId="77777777" w:rsidR="00C13BCD" w:rsidRPr="000B625D" w:rsidRDefault="00C13BCD" w:rsidP="00C13BCD">
            <w:pPr>
              <w:pStyle w:val="TableText"/>
              <w:keepNext/>
              <w:jc w:val="center"/>
              <w:rPr>
                <w:rFonts w:cs="Calibri"/>
                <w:color w:val="000000"/>
              </w:rPr>
            </w:pPr>
            <w:r w:rsidRPr="000B625D">
              <w:t>42%</w:t>
            </w:r>
          </w:p>
        </w:tc>
        <w:tc>
          <w:tcPr>
            <w:tcW w:w="399" w:type="pct"/>
            <w:gridSpan w:val="2"/>
            <w:tcBorders>
              <w:top w:val="nil"/>
              <w:left w:val="nil"/>
              <w:bottom w:val="single" w:sz="12" w:space="0" w:color="auto"/>
              <w:right w:val="nil"/>
            </w:tcBorders>
            <w:shd w:val="clear" w:color="auto" w:fill="auto"/>
            <w:vAlign w:val="top"/>
          </w:tcPr>
          <w:p w14:paraId="44021709" w14:textId="77777777" w:rsidR="00C13BCD" w:rsidRPr="000B625D" w:rsidRDefault="00C13BCD" w:rsidP="00C13BCD">
            <w:pPr>
              <w:pStyle w:val="TableText"/>
              <w:keepNext/>
              <w:jc w:val="center"/>
              <w:rPr>
                <w:rFonts w:cs="Calibri"/>
                <w:color w:val="000000"/>
              </w:rPr>
            </w:pPr>
            <w:r w:rsidRPr="000B625D">
              <w:t>1%</w:t>
            </w:r>
          </w:p>
        </w:tc>
        <w:tc>
          <w:tcPr>
            <w:tcW w:w="399" w:type="pct"/>
            <w:gridSpan w:val="2"/>
            <w:tcBorders>
              <w:top w:val="nil"/>
              <w:left w:val="nil"/>
              <w:bottom w:val="single" w:sz="12" w:space="0" w:color="auto"/>
              <w:right w:val="nil"/>
            </w:tcBorders>
            <w:shd w:val="clear" w:color="auto" w:fill="auto"/>
            <w:vAlign w:val="top"/>
          </w:tcPr>
          <w:p w14:paraId="1F3A9454" w14:textId="77777777" w:rsidR="00C13BCD" w:rsidRPr="000B625D" w:rsidRDefault="00C13BCD" w:rsidP="00C13BCD">
            <w:pPr>
              <w:pStyle w:val="TableText"/>
              <w:keepNext/>
              <w:jc w:val="center"/>
              <w:rPr>
                <w:rFonts w:cs="Calibri"/>
                <w:color w:val="000000"/>
              </w:rPr>
            </w:pPr>
            <w:r w:rsidRPr="000B625D">
              <w:t>25%</w:t>
            </w:r>
          </w:p>
        </w:tc>
        <w:tc>
          <w:tcPr>
            <w:tcW w:w="402" w:type="pct"/>
            <w:gridSpan w:val="2"/>
            <w:tcBorders>
              <w:top w:val="nil"/>
              <w:left w:val="nil"/>
              <w:bottom w:val="single" w:sz="12" w:space="0" w:color="auto"/>
              <w:right w:val="nil"/>
            </w:tcBorders>
            <w:shd w:val="clear" w:color="auto" w:fill="auto"/>
            <w:vAlign w:val="top"/>
          </w:tcPr>
          <w:p w14:paraId="25592F1D" w14:textId="77777777" w:rsidR="00C13BCD" w:rsidRPr="000B625D" w:rsidRDefault="00C13BCD" w:rsidP="00C13BCD">
            <w:pPr>
              <w:pStyle w:val="TableText"/>
              <w:keepNext/>
              <w:jc w:val="center"/>
              <w:rPr>
                <w:rFonts w:cs="Calibri"/>
                <w:color w:val="000000"/>
              </w:rPr>
            </w:pPr>
            <w:r w:rsidRPr="000B625D">
              <w:t>32%</w:t>
            </w:r>
          </w:p>
        </w:tc>
        <w:tc>
          <w:tcPr>
            <w:tcW w:w="399" w:type="pct"/>
            <w:tcBorders>
              <w:top w:val="nil"/>
              <w:left w:val="nil"/>
              <w:bottom w:val="single" w:sz="12" w:space="0" w:color="auto"/>
              <w:right w:val="nil"/>
            </w:tcBorders>
            <w:shd w:val="clear" w:color="auto" w:fill="auto"/>
            <w:vAlign w:val="top"/>
          </w:tcPr>
          <w:p w14:paraId="697121C8" w14:textId="77777777" w:rsidR="00C13BCD" w:rsidRPr="000B625D" w:rsidRDefault="00C13BCD" w:rsidP="00C13BCD">
            <w:pPr>
              <w:pStyle w:val="TableText"/>
              <w:keepNext/>
              <w:jc w:val="center"/>
              <w:rPr>
                <w:rFonts w:cs="Calibri"/>
                <w:color w:val="000000"/>
              </w:rPr>
            </w:pPr>
            <w:r w:rsidRPr="000B625D">
              <w:t>13%</w:t>
            </w:r>
          </w:p>
        </w:tc>
        <w:tc>
          <w:tcPr>
            <w:tcW w:w="399" w:type="pct"/>
            <w:tcBorders>
              <w:top w:val="nil"/>
              <w:left w:val="nil"/>
              <w:bottom w:val="single" w:sz="12" w:space="0" w:color="auto"/>
              <w:right w:val="nil"/>
            </w:tcBorders>
            <w:shd w:val="clear" w:color="auto" w:fill="auto"/>
            <w:vAlign w:val="top"/>
          </w:tcPr>
          <w:p w14:paraId="3429E2FA" w14:textId="77777777" w:rsidR="00C13BCD" w:rsidRPr="000B625D" w:rsidRDefault="00C13BCD" w:rsidP="00C13BCD">
            <w:pPr>
              <w:pStyle w:val="TableText"/>
              <w:keepNext/>
              <w:jc w:val="center"/>
              <w:rPr>
                <w:rFonts w:cs="Calibri"/>
                <w:color w:val="000000"/>
              </w:rPr>
            </w:pPr>
            <w:r w:rsidRPr="000B625D">
              <w:t>3%</w:t>
            </w:r>
          </w:p>
        </w:tc>
        <w:tc>
          <w:tcPr>
            <w:tcW w:w="399" w:type="pct"/>
            <w:tcBorders>
              <w:top w:val="nil"/>
              <w:left w:val="nil"/>
              <w:bottom w:val="single" w:sz="12" w:space="0" w:color="auto"/>
              <w:right w:val="nil"/>
            </w:tcBorders>
            <w:shd w:val="clear" w:color="auto" w:fill="auto"/>
            <w:vAlign w:val="top"/>
          </w:tcPr>
          <w:p w14:paraId="45F56B2F" w14:textId="77777777" w:rsidR="00C13BCD" w:rsidRPr="000B625D" w:rsidRDefault="00C13BCD" w:rsidP="00C13BCD">
            <w:pPr>
              <w:pStyle w:val="TableText"/>
              <w:keepNext/>
              <w:jc w:val="center"/>
              <w:rPr>
                <w:rFonts w:cs="Calibri"/>
                <w:color w:val="000000"/>
              </w:rPr>
            </w:pPr>
            <w:r w:rsidRPr="000B625D">
              <w:t>7%</w:t>
            </w:r>
          </w:p>
        </w:tc>
        <w:tc>
          <w:tcPr>
            <w:tcW w:w="402" w:type="pct"/>
            <w:tcBorders>
              <w:top w:val="nil"/>
              <w:left w:val="nil"/>
              <w:bottom w:val="single" w:sz="12" w:space="0" w:color="auto"/>
              <w:right w:val="nil"/>
            </w:tcBorders>
            <w:shd w:val="clear" w:color="auto" w:fill="auto"/>
            <w:vAlign w:val="top"/>
          </w:tcPr>
          <w:p w14:paraId="731DC629" w14:textId="77777777" w:rsidR="00C13BCD" w:rsidRPr="000B625D" w:rsidRDefault="00C13BCD" w:rsidP="00C13BCD">
            <w:pPr>
              <w:pStyle w:val="TableText"/>
              <w:keepNext/>
              <w:jc w:val="center"/>
              <w:rPr>
                <w:rFonts w:cs="Calibri"/>
                <w:color w:val="000000"/>
              </w:rPr>
            </w:pPr>
            <w:r w:rsidRPr="000B625D">
              <w:t>7%</w:t>
            </w:r>
          </w:p>
        </w:tc>
        <w:tc>
          <w:tcPr>
            <w:tcW w:w="397" w:type="pct"/>
            <w:tcBorders>
              <w:top w:val="nil"/>
              <w:left w:val="nil"/>
              <w:bottom w:val="single" w:sz="12" w:space="0" w:color="auto"/>
              <w:right w:val="nil"/>
            </w:tcBorders>
            <w:shd w:val="clear" w:color="auto" w:fill="auto"/>
            <w:vAlign w:val="top"/>
          </w:tcPr>
          <w:p w14:paraId="1AB7397D" w14:textId="2CE1F7BB" w:rsidR="00C13BCD" w:rsidRPr="000B625D" w:rsidRDefault="00C13BCD" w:rsidP="00C13BCD">
            <w:pPr>
              <w:pStyle w:val="TableText"/>
              <w:keepNext/>
              <w:jc w:val="center"/>
            </w:pPr>
            <w:ins w:id="610" w:author="Erik Hedlin" w:date="2020-10-08T10:55:00Z">
              <w:r>
                <w:t>27%</w:t>
              </w:r>
            </w:ins>
          </w:p>
        </w:tc>
      </w:tr>
    </w:tbl>
    <w:p w14:paraId="5BAD8A52" w14:textId="77777777" w:rsidR="00DF37B5" w:rsidRDefault="00DF37B5" w:rsidP="00DF37B5">
      <w:pPr>
        <w:pStyle w:val="BodyText-EDI"/>
      </w:pPr>
    </w:p>
    <w:p w14:paraId="2BA04541" w14:textId="77777777" w:rsidR="00DF37B5" w:rsidRPr="00225A44" w:rsidRDefault="00DF37B5" w:rsidP="00DF37B5">
      <w:pPr>
        <w:pStyle w:val="Heading4"/>
        <w:keepNext/>
      </w:pPr>
      <w:r w:rsidRPr="00225A44">
        <w:t>Assigning Nesting Sites to Nesting Territories</w:t>
      </w:r>
      <w:bookmarkEnd w:id="423"/>
    </w:p>
    <w:p w14:paraId="3E8DA3CF" w14:textId="0577ABFC" w:rsidR="00DF37B5" w:rsidRDefault="00DF37B5" w:rsidP="00DF37B5">
      <w:pPr>
        <w:pStyle w:val="BodyText--EDI"/>
      </w:pPr>
      <w:bookmarkStart w:id="611" w:name="_Toc504576293"/>
      <w:r>
        <w:t>O</w:t>
      </w:r>
      <w:r w:rsidRPr="00B53D55">
        <w:t xml:space="preserve">nly </w:t>
      </w:r>
      <w:r>
        <w:t>nesting sites</w:t>
      </w:r>
      <w:r w:rsidRPr="00B53D55">
        <w:t xml:space="preserve"> occupied </w:t>
      </w:r>
      <w:r>
        <w:t xml:space="preserve">at least once by Peregrine Falcons or Rough-legged Hawks </w:t>
      </w:r>
      <w:r w:rsidRPr="00B53D55">
        <w:t>since 2012 were used to delineate</w:t>
      </w:r>
      <w:r>
        <w:t xml:space="preserve"> nesting</w:t>
      </w:r>
      <w:r w:rsidRPr="00B53D55">
        <w:t xml:space="preserve"> territories</w:t>
      </w:r>
      <w:r>
        <w:t xml:space="preserve"> (</w:t>
      </w:r>
      <w:proofErr w:type="spellStart"/>
      <w:r>
        <w:t>n.b.</w:t>
      </w:r>
      <w:proofErr w:type="spellEnd"/>
      <w:r>
        <w:t xml:space="preserve">, </w:t>
      </w:r>
      <w:r w:rsidRPr="00D6512F">
        <w:t>the analysis conducted for the 2018 report incorporated known nesting sites prior to 2012, including those that had not been occupied from 2012</w:t>
      </w:r>
      <w:r>
        <w:t xml:space="preserve"> </w:t>
      </w:r>
      <w:r>
        <w:rPr>
          <w:rFonts w:eastAsiaTheme="minorEastAsia"/>
        </w:rPr>
        <w:t xml:space="preserve">to </w:t>
      </w:r>
      <w:r w:rsidRPr="00D6512F">
        <w:t xml:space="preserve">2018, and those that had been occupied by irruptive species such as the </w:t>
      </w:r>
      <w:r>
        <w:t>Snowy Owl)</w:t>
      </w:r>
      <w:r w:rsidRPr="00D6512F">
        <w:t xml:space="preserve">. As indicated, the 2019 report only uses sites occupied by </w:t>
      </w:r>
      <w:r>
        <w:t>Peregrine Falcon</w:t>
      </w:r>
      <w:r w:rsidRPr="00D6512F">
        <w:t xml:space="preserve">s and </w:t>
      </w:r>
      <w:r>
        <w:t>Rough</w:t>
      </w:r>
      <w:r w:rsidRPr="00D6512F">
        <w:t xml:space="preserve">-legged </w:t>
      </w:r>
      <w:r>
        <w:t>Hawk</w:t>
      </w:r>
      <w:r w:rsidRPr="00D6512F">
        <w:t xml:space="preserve">s from 2012 </w:t>
      </w:r>
      <w:r>
        <w:rPr>
          <w:rFonts w:eastAsiaTheme="minorEastAsia"/>
        </w:rPr>
        <w:t>to</w:t>
      </w:r>
      <w:r w:rsidRPr="00D6512F">
        <w:t xml:space="preserve"> 2019.</w:t>
      </w:r>
      <w:r>
        <w:t xml:space="preserve"> </w:t>
      </w:r>
      <w:r w:rsidRPr="00B53D55">
        <w:t xml:space="preserve">This resulted in </w:t>
      </w:r>
      <w:del w:id="612" w:author="Erik Hedlin" w:date="2020-10-19T10:54:00Z">
        <w:r w:rsidDel="00B7170F">
          <w:delText xml:space="preserve">94 </w:delText>
        </w:r>
      </w:del>
      <w:ins w:id="613" w:author="Erik Hedlin" w:date="2020-10-19T10:54:00Z">
        <w:r w:rsidR="00B7170F">
          <w:t xml:space="preserve">100 </w:t>
        </w:r>
      </w:ins>
      <w:r w:rsidRPr="00B53D55">
        <w:t>nest</w:t>
      </w:r>
      <w:r>
        <w:t>ing</w:t>
      </w:r>
      <w:r w:rsidRPr="00B53D55">
        <w:t xml:space="preserve"> sites for </w:t>
      </w:r>
      <w:r>
        <w:t>Peregrine Falcon</w:t>
      </w:r>
      <w:r w:rsidRPr="00B53D55">
        <w:t xml:space="preserve">s, and </w:t>
      </w:r>
      <w:del w:id="614" w:author="Erik Hedlin" w:date="2020-10-19T10:54:00Z">
        <w:r w:rsidRPr="00B53D55" w:rsidDel="00B7170F">
          <w:delText xml:space="preserve">91 </w:delText>
        </w:r>
      </w:del>
      <w:ins w:id="615" w:author="Erik Hedlin" w:date="2020-10-19T10:54:00Z">
        <w:r w:rsidR="00B7170F">
          <w:t>104</w:t>
        </w:r>
        <w:r w:rsidR="00B7170F" w:rsidRPr="00B53D55">
          <w:t xml:space="preserve"> </w:t>
        </w:r>
      </w:ins>
      <w:r w:rsidRPr="00B53D55">
        <w:t>nest</w:t>
      </w:r>
      <w:r>
        <w:t>ing</w:t>
      </w:r>
      <w:r w:rsidRPr="00B53D55">
        <w:t xml:space="preserve"> sites for </w:t>
      </w:r>
      <w:r>
        <w:t>Rough</w:t>
      </w:r>
      <w:r w:rsidRPr="00B53D55">
        <w:t xml:space="preserve">-legged </w:t>
      </w:r>
      <w:r>
        <w:t>Hawk</w:t>
      </w:r>
      <w:r w:rsidRPr="00B53D55">
        <w:t xml:space="preserve">s. Using the methods outlined </w:t>
      </w:r>
      <w:r>
        <w:t xml:space="preserve">in Section </w:t>
      </w:r>
      <w:r>
        <w:fldChar w:fldCharType="begin"/>
      </w:r>
      <w:r>
        <w:instrText xml:space="preserve"> REF _Ref28008996 \r \h </w:instrText>
      </w:r>
      <w:r>
        <w:fldChar w:fldCharType="separate"/>
      </w:r>
      <w:r>
        <w:t>6.3.5.4</w:t>
      </w:r>
      <w:r>
        <w:fldChar w:fldCharType="end"/>
      </w:r>
      <w:r>
        <w:t xml:space="preserve"> – Assigning Nesting Sites to Nesting Territories</w:t>
      </w:r>
      <w:r w:rsidRPr="00B53D55">
        <w:t xml:space="preserve">, the </w:t>
      </w:r>
      <w:r>
        <w:t>94</w:t>
      </w:r>
      <w:r w:rsidRPr="00B53D55">
        <w:t xml:space="preserve"> peregrine nest</w:t>
      </w:r>
      <w:r>
        <w:t>ing</w:t>
      </w:r>
      <w:r w:rsidRPr="00B53D55">
        <w:t xml:space="preserve"> sites were reduced to a total of </w:t>
      </w:r>
      <w:r w:rsidRPr="00D6512F">
        <w:t>76</w:t>
      </w:r>
      <w:r w:rsidRPr="00B53D55">
        <w:t xml:space="preserve"> distinct </w:t>
      </w:r>
      <w:r>
        <w:t xml:space="preserve">nesting </w:t>
      </w:r>
      <w:r w:rsidRPr="00B53D55">
        <w:t xml:space="preserve">territories, and the 91 </w:t>
      </w:r>
      <w:r>
        <w:t>Rough</w:t>
      </w:r>
      <w:r w:rsidRPr="00B53D55">
        <w:t xml:space="preserve">-legged </w:t>
      </w:r>
      <w:r>
        <w:t>Hawk</w:t>
      </w:r>
      <w:r w:rsidRPr="00B53D55">
        <w:t xml:space="preserve"> </w:t>
      </w:r>
      <w:r>
        <w:t xml:space="preserve">nesting </w:t>
      </w:r>
      <w:r w:rsidRPr="00B53D55">
        <w:t xml:space="preserve">sites were reduced to 71 distinct </w:t>
      </w:r>
      <w:r>
        <w:t xml:space="preserve">nesting </w:t>
      </w:r>
      <w:r w:rsidRPr="00B53D55">
        <w:t>territories</w:t>
      </w:r>
      <w:r>
        <w:t xml:space="preserve"> (</w:t>
      </w:r>
      <w:r>
        <w:fldChar w:fldCharType="begin"/>
      </w:r>
      <w:r>
        <w:instrText xml:space="preserve"> REF _Ref37058788 \h  \* MERGEFORMAT </w:instrText>
      </w:r>
      <w:r>
        <w:fldChar w:fldCharType="separate"/>
      </w:r>
      <w:r>
        <w:t>Figure 6</w:t>
      </w:r>
      <w:r>
        <w:noBreakHyphen/>
        <w:t>2</w:t>
      </w:r>
      <w:r>
        <w:fldChar w:fldCharType="end"/>
      </w:r>
      <w:r>
        <w:t>).</w:t>
      </w:r>
    </w:p>
    <w:p w14:paraId="5AD203D4" w14:textId="77777777" w:rsidR="00DF37B5" w:rsidRPr="00225A44" w:rsidRDefault="00DF37B5" w:rsidP="00DF37B5">
      <w:pPr>
        <w:pStyle w:val="Heading4"/>
      </w:pPr>
      <w:r w:rsidRPr="00225A44">
        <w:t>Occupancy</w:t>
      </w:r>
      <w:bookmarkEnd w:id="611"/>
    </w:p>
    <w:p w14:paraId="40A43008" w14:textId="77777777" w:rsidR="0039496D" w:rsidRDefault="00DF37B5" w:rsidP="00DF37B5">
      <w:pPr>
        <w:pStyle w:val="BodyText-EDI"/>
        <w:rPr>
          <w:ins w:id="616" w:author="Erik Hedlin" w:date="2020-10-19T13:43:00Z"/>
          <w:rFonts w:eastAsiaTheme="minorEastAsia" w:cstheme="minorHAnsi"/>
        </w:rPr>
      </w:pPr>
      <w:bookmarkStart w:id="617" w:name="_Toc504576294"/>
      <w:r w:rsidRPr="008243DF">
        <w:t xml:space="preserve">From 2012 </w:t>
      </w:r>
      <w:r>
        <w:t>to</w:t>
      </w:r>
      <w:r w:rsidRPr="008243DF">
        <w:t xml:space="preserve"> 20</w:t>
      </w:r>
      <w:ins w:id="618" w:author="Erik Hedlin" w:date="2020-10-19T10:54:00Z">
        <w:r w:rsidR="00B7170F">
          <w:t>20</w:t>
        </w:r>
      </w:ins>
      <w:del w:id="619" w:author="Erik Hedlin" w:date="2020-10-19T10:54:00Z">
        <w:r w:rsidRPr="008243DF" w:rsidDel="00B7170F">
          <w:delText>19</w:delText>
        </w:r>
      </w:del>
      <w:r w:rsidRPr="008243DF">
        <w:t xml:space="preserve">, the top model for the </w:t>
      </w:r>
      <w:r>
        <w:t>Peregrine Falcon</w:t>
      </w:r>
      <w:r w:rsidRPr="008243DF">
        <w:t xml:space="preserve">s indicated that colonization and extinction were best explained by </w:t>
      </w:r>
      <w:del w:id="620" w:author="Erik Hedlin" w:date="2020-10-19T11:08:00Z">
        <w:r w:rsidRPr="008243DF" w:rsidDel="00022B42">
          <w:delText xml:space="preserve">yearly </w:delText>
        </w:r>
        <w:r w:rsidRPr="00104061" w:rsidDel="00022B42">
          <w:rPr>
            <w:rStyle w:val="BodyText-EDIChar"/>
            <w:rFonts w:eastAsiaTheme="minorHAnsi"/>
          </w:rPr>
          <w:delText xml:space="preserve">variation </w:delText>
        </w:r>
      </w:del>
      <w:ins w:id="621" w:author="Erik Hedlin" w:date="2020-10-19T11:08:00Z">
        <w:r w:rsidR="00022B42">
          <w:t>t</w:t>
        </w:r>
      </w:ins>
      <w:ins w:id="622" w:author="Erik Hedlin" w:date="2020-10-19T11:09:00Z">
        <w:r w:rsidR="00022B42">
          <w:t xml:space="preserve">he maximum NDVI value within a 3500m buffer area surrounding the nest site </w:t>
        </w:r>
      </w:ins>
      <w:r w:rsidRPr="00104061">
        <w:rPr>
          <w:rStyle w:val="BodyText-EDIChar"/>
          <w:rFonts w:eastAsiaTheme="minorHAnsi"/>
        </w:rPr>
        <w:t xml:space="preserve">(see </w:t>
      </w:r>
      <w:r w:rsidRPr="00104061">
        <w:rPr>
          <w:rStyle w:val="BodyText-EDIChar"/>
          <w:rFonts w:eastAsiaTheme="minorHAnsi"/>
        </w:rPr>
        <w:fldChar w:fldCharType="begin"/>
      </w:r>
      <w:r w:rsidRPr="00104061">
        <w:rPr>
          <w:rStyle w:val="BodyText-EDIChar"/>
          <w:rFonts w:eastAsiaTheme="minorHAnsi"/>
        </w:rPr>
        <w:instrText xml:space="preserve"> REF _Ref504580974 \h </w:instrText>
      </w:r>
      <w:r>
        <w:rPr>
          <w:rStyle w:val="BodyText-EDIChar"/>
          <w:rFonts w:eastAsiaTheme="minorHAnsi"/>
        </w:rPr>
        <w:instrText xml:space="preserve"> \* MERGEFORMAT </w:instrText>
      </w:r>
      <w:r w:rsidRPr="00104061">
        <w:rPr>
          <w:rStyle w:val="BodyText-EDIChar"/>
          <w:rFonts w:eastAsiaTheme="minorHAnsi"/>
        </w:rPr>
      </w:r>
      <w:r w:rsidRPr="00104061">
        <w:rPr>
          <w:rStyle w:val="BodyText-EDIChar"/>
          <w:rFonts w:eastAsiaTheme="minorHAnsi"/>
        </w:rPr>
        <w:fldChar w:fldCharType="separate"/>
      </w:r>
      <w:r w:rsidRPr="00C9298E">
        <w:rPr>
          <w:rStyle w:val="BodyText-EDIChar"/>
          <w:rFonts w:eastAsiaTheme="minorHAnsi"/>
        </w:rPr>
        <w:t>Table 6</w:t>
      </w:r>
      <w:r w:rsidRPr="00C9298E">
        <w:rPr>
          <w:rStyle w:val="BodyText-EDIChar"/>
          <w:rFonts w:eastAsiaTheme="minorHAnsi"/>
        </w:rPr>
        <w:noBreakHyphen/>
        <w:t>3</w:t>
      </w:r>
      <w:r w:rsidRPr="00104061">
        <w:rPr>
          <w:rStyle w:val="BodyText-EDIChar"/>
          <w:rFonts w:eastAsiaTheme="minorHAnsi"/>
        </w:rPr>
        <w:fldChar w:fldCharType="end"/>
      </w:r>
      <w:r w:rsidRPr="00104061">
        <w:rPr>
          <w:rStyle w:val="BodyText-EDIChar"/>
          <w:rFonts w:eastAsiaTheme="minorHAnsi"/>
        </w:rPr>
        <w:t>). Distance</w:t>
      </w:r>
      <w:r w:rsidRPr="008243DF">
        <w:t xml:space="preserve"> to disturbance, and distance to the nearest </w:t>
      </w:r>
      <w:proofErr w:type="spellStart"/>
      <w:r w:rsidRPr="008243DF">
        <w:t>neighbour</w:t>
      </w:r>
      <w:proofErr w:type="spellEnd"/>
      <w:r w:rsidRPr="008243DF">
        <w:t xml:space="preserve"> appeared in the </w:t>
      </w:r>
      <w:del w:id="623" w:author="Erik Hedlin" w:date="2020-10-19T13:22:00Z">
        <w:r w:rsidRPr="008243DF" w:rsidDel="00234FBD">
          <w:delText xml:space="preserve">third </w:delText>
        </w:r>
      </w:del>
      <w:ins w:id="624" w:author="Erik Hedlin" w:date="2020-10-19T13:22:00Z">
        <w:r w:rsidR="00234FBD">
          <w:t>fourth</w:t>
        </w:r>
        <w:r w:rsidR="00234FBD" w:rsidRPr="008243DF">
          <w:t xml:space="preserve"> </w:t>
        </w:r>
      </w:ins>
      <w:r w:rsidRPr="008243DF">
        <w:t xml:space="preserve">and fifth models with </w:t>
      </w:r>
      <w:r w:rsidRPr="008243DF">
        <w:rPr>
          <w:rFonts w:ascii="Symbol" w:eastAsia="Symbol" w:hAnsi="Symbol" w:cs="Symbol"/>
        </w:rPr>
        <w:t></w:t>
      </w:r>
      <w:r w:rsidRPr="008243DF">
        <w:t xml:space="preserve">AIC of </w:t>
      </w:r>
      <w:del w:id="625" w:author="Erik Hedlin" w:date="2020-10-19T13:23:00Z">
        <w:r w:rsidRPr="008243DF" w:rsidDel="00FD7B04">
          <w:delText>7.13</w:delText>
        </w:r>
      </w:del>
      <w:ins w:id="626" w:author="Erik Hedlin" w:date="2020-10-19T13:23:00Z">
        <w:r w:rsidR="00FD7B04">
          <w:t>14.04</w:t>
        </w:r>
      </w:ins>
      <w:r w:rsidRPr="008243DF">
        <w:t xml:space="preserve"> and </w:t>
      </w:r>
      <w:del w:id="627" w:author="Erik Hedlin" w:date="2020-10-19T13:23:00Z">
        <w:r w:rsidRPr="008243DF" w:rsidDel="00FD7B04">
          <w:delText>8.71</w:delText>
        </w:r>
      </w:del>
      <w:ins w:id="628" w:author="Erik Hedlin" w:date="2020-10-19T13:23:00Z">
        <w:r w:rsidR="00FD7B04">
          <w:t>24.10</w:t>
        </w:r>
      </w:ins>
      <w:r w:rsidRPr="008243DF">
        <w:t xml:space="preserve"> respectively; a drastic change from the top model and an indication that neither of the covariates explain colonization and extinction better than </w:t>
      </w:r>
      <w:del w:id="629" w:author="Erik Hedlin" w:date="2020-10-19T13:23:00Z">
        <w:r w:rsidRPr="008243DF" w:rsidDel="00FD7B04">
          <w:delText>natural variation from year to year</w:delText>
        </w:r>
      </w:del>
      <w:ins w:id="630" w:author="Erik Hedlin" w:date="2020-10-19T13:23:00Z">
        <w:r w:rsidR="00FD7B04">
          <w:t>NDVI</w:t>
        </w:r>
      </w:ins>
      <w:r w:rsidRPr="008243DF">
        <w:t xml:space="preserve">. </w:t>
      </w:r>
      <w:ins w:id="631" w:author="Erik Hedlin" w:date="2020-10-19T13:24:00Z">
        <w:r w:rsidR="00FD7B04">
          <w:t xml:space="preserve">Both nest site colonization and extinct increased with the NDVI, </w:t>
        </w:r>
      </w:ins>
      <w:ins w:id="632" w:author="Erik Hedlin" w:date="2020-10-19T13:25:00Z">
        <w:r w:rsidR="00FD7B04">
          <w:t xml:space="preserve">indicating </w:t>
        </w:r>
      </w:ins>
      <w:ins w:id="633" w:author="Erik Hedlin" w:date="2020-10-19T13:24:00Z">
        <w:r w:rsidR="00FD7B04">
          <w:t xml:space="preserve">greater site turnover </w:t>
        </w:r>
      </w:ins>
      <w:ins w:id="634" w:author="Erik Hedlin" w:date="2020-10-19T13:25:00Z">
        <w:r w:rsidR="00FD7B04">
          <w:t>at nest sites</w:t>
        </w:r>
      </w:ins>
      <w:ins w:id="635" w:author="Erik Hedlin" w:date="2020-10-19T13:26:00Z">
        <w:r w:rsidR="00FD7B04">
          <w:t xml:space="preserve"> proximate to </w:t>
        </w:r>
        <w:r w:rsidR="00FD7B04">
          <w:lastRenderedPageBreak/>
          <w:t xml:space="preserve">high vegetation productivity. </w:t>
        </w:r>
      </w:ins>
      <w:r w:rsidRPr="008243DF">
        <w:t>T</w:t>
      </w:r>
      <w:r w:rsidRPr="008243DF">
        <w:rPr>
          <w:rFonts w:cstheme="minorHAnsi"/>
        </w:rPr>
        <w:t xml:space="preserve">he time-series </w:t>
      </w:r>
      <w:r>
        <w:rPr>
          <w:rFonts w:cstheme="minorHAnsi"/>
        </w:rPr>
        <w:t>(</w:t>
      </w:r>
      <w:r w:rsidRPr="00CE6B26">
        <w:rPr>
          <w:rStyle w:val="BodyText-EDIChar"/>
          <w:rFonts w:eastAsiaTheme="minorHAnsi"/>
        </w:rPr>
        <w:fldChar w:fldCharType="begin"/>
      </w:r>
      <w:r w:rsidRPr="00CE6B26">
        <w:rPr>
          <w:rStyle w:val="BodyText-EDIChar"/>
          <w:rFonts w:eastAsiaTheme="minorHAnsi"/>
        </w:rPr>
        <w:instrText xml:space="preserve"> REF _Ref27584589 \h </w:instrText>
      </w:r>
      <w:r>
        <w:rPr>
          <w:rStyle w:val="BodyText-EDIChar"/>
          <w:rFonts w:eastAsiaTheme="minorHAnsi"/>
        </w:rPr>
        <w:instrText xml:space="preserve"> \* MERGEFORMAT </w:instrText>
      </w:r>
      <w:r w:rsidRPr="00CE6B26">
        <w:rPr>
          <w:rStyle w:val="BodyText-EDIChar"/>
          <w:rFonts w:eastAsiaTheme="minorHAnsi"/>
        </w:rPr>
      </w:r>
      <w:r w:rsidRPr="00CE6B26">
        <w:rPr>
          <w:rStyle w:val="BodyText-EDIChar"/>
          <w:rFonts w:eastAsiaTheme="minorHAnsi"/>
        </w:rPr>
        <w:fldChar w:fldCharType="separate"/>
      </w:r>
      <w:r w:rsidRPr="00C9298E">
        <w:rPr>
          <w:rStyle w:val="BodyText-EDIChar"/>
          <w:rFonts w:eastAsiaTheme="minorHAnsi"/>
        </w:rPr>
        <w:t>Figure 6</w:t>
      </w:r>
      <w:r w:rsidRPr="00C9298E">
        <w:rPr>
          <w:rStyle w:val="BodyText-EDIChar"/>
          <w:rFonts w:eastAsiaTheme="minorHAnsi"/>
        </w:rPr>
        <w:noBreakHyphen/>
        <w:t>3</w:t>
      </w:r>
      <w:r w:rsidRPr="00CE6B26">
        <w:rPr>
          <w:rStyle w:val="BodyText-EDIChar"/>
          <w:rFonts w:eastAsiaTheme="minorHAnsi"/>
        </w:rPr>
        <w:fldChar w:fldCharType="end"/>
      </w:r>
      <w:r w:rsidRPr="008243DF">
        <w:rPr>
          <w:rFonts w:cstheme="minorHAnsi"/>
        </w:rPr>
        <w:t xml:space="preserve">) indicates relative stability among years as indicated by </w:t>
      </w:r>
      <m:oMath>
        <m:r>
          <w:rPr>
            <w:rFonts w:ascii="Cambria Math" w:hAnsi="Cambria Math" w:cstheme="minorHAnsi"/>
            <w:sz w:val="20"/>
            <w:szCs w:val="20"/>
          </w:rPr>
          <m:t>λ=</m:t>
        </m:r>
        <m:r>
          <w:del w:id="636" w:author="Erik Hedlin" w:date="2020-10-19T13:26:00Z">
            <w:rPr>
              <w:rFonts w:ascii="Cambria Math" w:hAnsi="Cambria Math" w:cstheme="minorHAnsi"/>
              <w:sz w:val="20"/>
              <w:szCs w:val="20"/>
            </w:rPr>
            <m:t>1.01</m:t>
          </w:del>
        </m:r>
        <m:r>
          <w:ins w:id="637" w:author="Erik Hedlin" w:date="2020-10-19T13:26:00Z">
            <w:rPr>
              <w:rFonts w:ascii="Cambria Math" w:hAnsi="Cambria Math" w:cstheme="minorHAnsi"/>
              <w:sz w:val="20"/>
              <w:szCs w:val="20"/>
            </w:rPr>
            <m:t>0.99</m:t>
          </w:ins>
        </m:r>
        <m:r>
          <w:rPr>
            <w:rFonts w:ascii="Cambria Math" w:hAnsi="Cambria Math" w:cstheme="minorHAnsi"/>
            <w:sz w:val="20"/>
            <w:szCs w:val="20"/>
          </w:rPr>
          <m:t>±0.1</m:t>
        </m:r>
        <m:r>
          <w:del w:id="638" w:author="Erik Hedlin" w:date="2020-10-19T13:26:00Z">
            <w:rPr>
              <w:rFonts w:ascii="Cambria Math" w:hAnsi="Cambria Math" w:cstheme="minorHAnsi"/>
              <w:sz w:val="20"/>
              <w:szCs w:val="20"/>
            </w:rPr>
            <m:t>7</m:t>
          </w:del>
        </m:r>
        <m:r>
          <w:ins w:id="639" w:author="Erik Hedlin" w:date="2020-10-19T13:26:00Z">
            <w:rPr>
              <w:rFonts w:ascii="Cambria Math" w:hAnsi="Cambria Math" w:cstheme="minorHAnsi"/>
              <w:sz w:val="20"/>
              <w:szCs w:val="20"/>
            </w:rPr>
            <m:t>0</m:t>
          </w:ins>
        </m:r>
      </m:oMath>
      <w:r w:rsidRPr="008243DF">
        <w:rPr>
          <w:rFonts w:eastAsiaTheme="minorEastAsia" w:cstheme="minorHAnsi"/>
        </w:rPr>
        <w:t>.</w:t>
      </w:r>
      <w:r>
        <w:rPr>
          <w:rFonts w:eastAsiaTheme="minorEastAsia" w:cstheme="minorHAnsi"/>
        </w:rPr>
        <w:t xml:space="preserve"> </w:t>
      </w:r>
    </w:p>
    <w:p w14:paraId="45E9CEBB" w14:textId="044959A8" w:rsidR="00DF37B5" w:rsidRPr="008243DF" w:rsidRDefault="00DF37B5" w:rsidP="00DF37B5">
      <w:pPr>
        <w:pStyle w:val="BodyText-EDI"/>
      </w:pPr>
      <w:r w:rsidRPr="008243DF">
        <w:rPr>
          <w:rFonts w:eastAsiaTheme="minorEastAsia"/>
        </w:rPr>
        <w:t>With highly varied occupancy across years, t</w:t>
      </w:r>
      <w:r w:rsidRPr="008243DF">
        <w:t xml:space="preserve">he best model for </w:t>
      </w:r>
      <w:r>
        <w:t>Rough</w:t>
      </w:r>
      <w:r w:rsidRPr="008243DF">
        <w:t xml:space="preserve">-legged </w:t>
      </w:r>
      <w:r>
        <w:t>Hawk</w:t>
      </w:r>
      <w:r w:rsidRPr="008243DF">
        <w:t>s included a year effect for colonization and extinction (</w:t>
      </w:r>
      <w:r w:rsidRPr="00104061">
        <w:rPr>
          <w:rStyle w:val="BodyText-EDIChar"/>
          <w:rFonts w:eastAsiaTheme="minorHAnsi"/>
        </w:rPr>
        <w:fldChar w:fldCharType="begin"/>
      </w:r>
      <w:r w:rsidRPr="00104061">
        <w:rPr>
          <w:rStyle w:val="BodyText-EDIChar"/>
          <w:rFonts w:eastAsiaTheme="minorHAnsi"/>
        </w:rPr>
        <w:instrText xml:space="preserve"> REF _Ref27584531 \h </w:instrText>
      </w:r>
      <w:r>
        <w:rPr>
          <w:rStyle w:val="BodyText-EDIChar"/>
          <w:rFonts w:eastAsiaTheme="minorHAnsi"/>
        </w:rPr>
        <w:instrText xml:space="preserve"> \* MERGEFORMAT </w:instrText>
      </w:r>
      <w:r w:rsidRPr="00104061">
        <w:rPr>
          <w:rStyle w:val="BodyText-EDIChar"/>
          <w:rFonts w:eastAsiaTheme="minorHAnsi"/>
        </w:rPr>
      </w:r>
      <w:r w:rsidRPr="00104061">
        <w:rPr>
          <w:rStyle w:val="BodyText-EDIChar"/>
          <w:rFonts w:eastAsiaTheme="minorHAnsi"/>
        </w:rPr>
        <w:fldChar w:fldCharType="separate"/>
      </w:r>
      <w:r w:rsidRPr="00C9298E">
        <w:rPr>
          <w:rStyle w:val="BodyText-EDIChar"/>
          <w:rFonts w:eastAsiaTheme="minorHAnsi"/>
        </w:rPr>
        <w:t>Table 6</w:t>
      </w:r>
      <w:r w:rsidRPr="00C9298E">
        <w:rPr>
          <w:rStyle w:val="BodyText-EDIChar"/>
          <w:rFonts w:eastAsiaTheme="minorHAnsi"/>
        </w:rPr>
        <w:noBreakHyphen/>
        <w:t>4</w:t>
      </w:r>
      <w:r w:rsidRPr="00104061">
        <w:rPr>
          <w:rStyle w:val="BodyText-EDIChar"/>
          <w:rFonts w:eastAsiaTheme="minorHAnsi"/>
        </w:rPr>
        <w:fldChar w:fldCharType="end"/>
      </w:r>
      <w:r w:rsidRPr="008243DF">
        <w:t xml:space="preserve">). Multi-year occupancy for </w:t>
      </w:r>
      <w:r>
        <w:t>Rough</w:t>
      </w:r>
      <w:r w:rsidRPr="008243DF">
        <w:t xml:space="preserve">-legged </w:t>
      </w:r>
      <w:r>
        <w:t>Hawk</w:t>
      </w:r>
      <w:r w:rsidRPr="008243DF">
        <w:t>s (</w:t>
      </w:r>
      <w:r w:rsidRPr="00CE6B26">
        <w:rPr>
          <w:rStyle w:val="BodyText-EDIChar"/>
          <w:rFonts w:eastAsiaTheme="minorHAnsi"/>
        </w:rPr>
        <w:fldChar w:fldCharType="begin"/>
      </w:r>
      <w:r w:rsidRPr="00CE6B26">
        <w:rPr>
          <w:rStyle w:val="BodyText-EDIChar"/>
          <w:rFonts w:eastAsiaTheme="minorHAnsi"/>
        </w:rPr>
        <w:instrText xml:space="preserve"> REF _Ref27584747 \h </w:instrText>
      </w:r>
      <w:r>
        <w:rPr>
          <w:rStyle w:val="BodyText-EDIChar"/>
          <w:rFonts w:eastAsiaTheme="minorHAnsi"/>
        </w:rPr>
        <w:instrText xml:space="preserve"> \* MERGEFORMAT </w:instrText>
      </w:r>
      <w:r w:rsidRPr="00CE6B26">
        <w:rPr>
          <w:rStyle w:val="BodyText-EDIChar"/>
          <w:rFonts w:eastAsiaTheme="minorHAnsi"/>
        </w:rPr>
      </w:r>
      <w:r w:rsidRPr="00CE6B26">
        <w:rPr>
          <w:rStyle w:val="BodyText-EDIChar"/>
          <w:rFonts w:eastAsiaTheme="minorHAnsi"/>
        </w:rPr>
        <w:fldChar w:fldCharType="separate"/>
      </w:r>
      <w:r w:rsidRPr="00C9298E">
        <w:rPr>
          <w:rStyle w:val="BodyText-EDIChar"/>
          <w:rFonts w:eastAsiaTheme="minorHAnsi"/>
        </w:rPr>
        <w:t>Figure 6</w:t>
      </w:r>
      <w:r w:rsidRPr="00C9298E">
        <w:rPr>
          <w:rStyle w:val="BodyText-EDIChar"/>
          <w:rFonts w:eastAsiaTheme="minorHAnsi"/>
        </w:rPr>
        <w:noBreakHyphen/>
        <w:t>4</w:t>
      </w:r>
      <w:r w:rsidRPr="00CE6B26">
        <w:rPr>
          <w:rStyle w:val="BodyText-EDIChar"/>
          <w:rFonts w:eastAsiaTheme="minorHAnsi"/>
        </w:rPr>
        <w:fldChar w:fldCharType="end"/>
      </w:r>
      <w:r>
        <w:t xml:space="preserve">) </w:t>
      </w:r>
      <w:r w:rsidRPr="008243DF">
        <w:t xml:space="preserve">indicated </w:t>
      </w:r>
      <m:oMath>
        <m:r>
          <w:rPr>
            <w:rFonts w:ascii="Cambria Math" w:hAnsi="Cambria Math" w:cstheme="minorHAnsi"/>
            <w:sz w:val="20"/>
            <w:szCs w:val="20"/>
          </w:rPr>
          <m:t>λ=3.</m:t>
        </m:r>
        <m:r>
          <w:del w:id="640" w:author="Erik Hedlin" w:date="2020-10-19T13:36:00Z">
            <w:rPr>
              <w:rFonts w:ascii="Cambria Math" w:hAnsi="Cambria Math" w:cstheme="minorHAnsi"/>
              <w:sz w:val="20"/>
              <w:szCs w:val="20"/>
            </w:rPr>
            <m:t>11</m:t>
          </w:del>
        </m:r>
        <m:r>
          <w:ins w:id="641" w:author="Erik Hedlin" w:date="2020-10-19T13:36:00Z">
            <w:rPr>
              <w:rFonts w:ascii="Cambria Math" w:hAnsi="Cambria Math" w:cstheme="minorHAnsi"/>
              <w:sz w:val="20"/>
              <w:szCs w:val="20"/>
            </w:rPr>
            <m:t>51</m:t>
          </w:ins>
        </m:r>
        <m:r>
          <w:rPr>
            <w:rFonts w:ascii="Cambria Math" w:hAnsi="Cambria Math" w:cstheme="minorHAnsi"/>
            <w:sz w:val="20"/>
            <w:szCs w:val="20"/>
          </w:rPr>
          <m:t>±6.</m:t>
        </m:r>
        <m:r>
          <w:del w:id="642" w:author="Erik Hedlin" w:date="2020-10-19T13:36:00Z">
            <w:rPr>
              <w:rFonts w:ascii="Cambria Math" w:hAnsi="Cambria Math" w:cstheme="minorHAnsi"/>
              <w:sz w:val="20"/>
              <w:szCs w:val="20"/>
            </w:rPr>
            <m:t>08</m:t>
          </w:del>
        </m:r>
        <m:r>
          <w:ins w:id="643" w:author="Erik Hedlin" w:date="2020-10-19T13:36:00Z">
            <w:rPr>
              <w:rFonts w:ascii="Cambria Math" w:hAnsi="Cambria Math" w:cstheme="minorHAnsi"/>
              <w:sz w:val="20"/>
              <w:szCs w:val="20"/>
            </w:rPr>
            <m:t>54</m:t>
          </w:ins>
        </m:r>
      </m:oMath>
      <w:r w:rsidRPr="008243DF">
        <w:rPr>
          <w:rFonts w:eastAsiaTheme="minorEastAsia"/>
        </w:rPr>
        <w:t xml:space="preserve"> from 2012 </w:t>
      </w:r>
      <w:r>
        <w:rPr>
          <w:rFonts w:eastAsiaTheme="minorEastAsia"/>
        </w:rPr>
        <w:t>to</w:t>
      </w:r>
      <w:r w:rsidRPr="008243DF">
        <w:rPr>
          <w:rFonts w:eastAsiaTheme="minorEastAsia"/>
        </w:rPr>
        <w:t xml:space="preserve"> 20</w:t>
      </w:r>
      <w:ins w:id="644" w:author="Erik Hedlin" w:date="2020-10-19T13:36:00Z">
        <w:r w:rsidR="00FD7B04">
          <w:rPr>
            <w:rFonts w:eastAsiaTheme="minorEastAsia"/>
          </w:rPr>
          <w:t>20</w:t>
        </w:r>
      </w:ins>
      <w:del w:id="645" w:author="Erik Hedlin" w:date="2020-10-19T13:36:00Z">
        <w:r w:rsidRPr="008243DF" w:rsidDel="00FD7B04">
          <w:rPr>
            <w:rFonts w:eastAsiaTheme="minorEastAsia"/>
          </w:rPr>
          <w:delText>19</w:delText>
        </w:r>
      </w:del>
      <w:r w:rsidRPr="008243DF">
        <w:rPr>
          <w:rFonts w:eastAsiaTheme="minorEastAsia"/>
        </w:rPr>
        <w:t xml:space="preserve">. </w:t>
      </w:r>
      <w:r w:rsidRPr="008243DF">
        <w:rPr>
          <w:rFonts w:cstheme="minorHAnsi"/>
        </w:rPr>
        <w:t xml:space="preserve">Considerable annual variation exists with lows in 2013 and 2017. </w:t>
      </w:r>
      <w:r w:rsidRPr="000941BA">
        <w:rPr>
          <w:rStyle w:val="BodyText-EDIChar"/>
          <w:rFonts w:eastAsiaTheme="minorHAnsi"/>
        </w:rPr>
        <w:t xml:space="preserve">As is typical among specialists like </w:t>
      </w:r>
      <w:r>
        <w:rPr>
          <w:rStyle w:val="BodyText-EDIChar"/>
          <w:rFonts w:eastAsiaTheme="minorHAnsi"/>
        </w:rPr>
        <w:t>Rough</w:t>
      </w:r>
      <w:r w:rsidRPr="000941BA">
        <w:rPr>
          <w:rStyle w:val="BodyText-EDIChar"/>
          <w:rFonts w:eastAsiaTheme="minorHAnsi"/>
        </w:rPr>
        <w:t xml:space="preserve">-legged </w:t>
      </w:r>
      <w:r>
        <w:rPr>
          <w:rStyle w:val="BodyText-EDIChar"/>
          <w:rFonts w:eastAsiaTheme="minorHAnsi"/>
        </w:rPr>
        <w:t>Hawk</w:t>
      </w:r>
      <w:r w:rsidRPr="000941BA">
        <w:rPr>
          <w:rStyle w:val="BodyText-EDIChar"/>
          <w:rFonts w:eastAsiaTheme="minorHAnsi"/>
        </w:rPr>
        <w:t xml:space="preserve">s, occupancy can vary widely across years when main prey species (i.e., </w:t>
      </w:r>
      <w:proofErr w:type="spellStart"/>
      <w:r w:rsidRPr="000941BA">
        <w:rPr>
          <w:rStyle w:val="BodyText-EDIChar"/>
          <w:rFonts w:eastAsiaTheme="minorHAnsi"/>
        </w:rPr>
        <w:t>microtine</w:t>
      </w:r>
      <w:proofErr w:type="spellEnd"/>
      <w:r w:rsidRPr="000941BA">
        <w:rPr>
          <w:rStyle w:val="BodyText-EDIChar"/>
          <w:rFonts w:eastAsiaTheme="minorHAnsi"/>
        </w:rPr>
        <w:t xml:space="preserve"> rodents) are </w:t>
      </w:r>
      <w:r w:rsidRPr="00CE6B26">
        <w:rPr>
          <w:rStyle w:val="BodyText-EDIChar"/>
          <w:rFonts w:eastAsiaTheme="minorHAnsi"/>
        </w:rPr>
        <w:t>not available</w:t>
      </w:r>
      <w:r>
        <w:rPr>
          <w:rStyle w:val="BodyText-EDIChar"/>
          <w:rFonts w:eastAsiaTheme="minorHAnsi"/>
        </w:rPr>
        <w:t>.</w:t>
      </w:r>
      <w:r w:rsidRPr="008243DF">
        <w:rPr>
          <w:rFonts w:cstheme="minorHAnsi"/>
        </w:rPr>
        <w:t xml:space="preserve"> </w:t>
      </w:r>
      <w:ins w:id="646" w:author="Erik Hedlin" w:date="2020-10-19T13:44:00Z">
        <w:r w:rsidR="0039496D">
          <w:rPr>
            <w:rFonts w:cstheme="minorHAnsi"/>
          </w:rPr>
          <w:t xml:space="preserve">Small mammal trapping from 2020 suggests an increase in </w:t>
        </w:r>
        <w:proofErr w:type="spellStart"/>
        <w:r w:rsidR="0039496D">
          <w:rPr>
            <w:rFonts w:cstheme="minorHAnsi"/>
          </w:rPr>
          <w:t>microtine</w:t>
        </w:r>
        <w:proofErr w:type="spellEnd"/>
        <w:r w:rsidR="0039496D">
          <w:rPr>
            <w:rFonts w:cstheme="minorHAnsi"/>
          </w:rPr>
          <w:t xml:space="preserve"> rodent abundance</w:t>
        </w:r>
      </w:ins>
      <w:ins w:id="647" w:author="Erik Hedlin" w:date="2020-10-19T13:45:00Z">
        <w:r w:rsidR="0039496D">
          <w:rPr>
            <w:rFonts w:cstheme="minorHAnsi"/>
          </w:rPr>
          <w:t xml:space="preserve"> in the RMA</w:t>
        </w:r>
      </w:ins>
      <w:ins w:id="648" w:author="Erik Hedlin" w:date="2020-10-19T13:44:00Z">
        <w:r w:rsidR="0039496D">
          <w:rPr>
            <w:rFonts w:cstheme="minorHAnsi"/>
          </w:rPr>
          <w:t xml:space="preserve">, which </w:t>
        </w:r>
      </w:ins>
      <w:ins w:id="649" w:author="Erik Hedlin" w:date="2020-10-19T13:47:00Z">
        <w:r w:rsidR="00D36723">
          <w:rPr>
            <w:rFonts w:cstheme="minorHAnsi"/>
          </w:rPr>
          <w:t xml:space="preserve">could explain </w:t>
        </w:r>
      </w:ins>
      <w:ins w:id="650" w:author="Erik Hedlin" w:date="2020-10-19T14:01:00Z">
        <w:r w:rsidR="000C70AC">
          <w:rPr>
            <w:rFonts w:cstheme="minorHAnsi"/>
          </w:rPr>
          <w:t xml:space="preserve">the increase in </w:t>
        </w:r>
      </w:ins>
      <w:ins w:id="651" w:author="Erik Hedlin" w:date="2020-10-19T13:45:00Z">
        <w:r w:rsidR="0039496D">
          <w:rPr>
            <w:rFonts w:cstheme="minorHAnsi"/>
          </w:rPr>
          <w:t xml:space="preserve">RLHA occupancy observed this year. </w:t>
        </w:r>
      </w:ins>
      <w:del w:id="652" w:author="Erik Hedlin" w:date="2020-10-19T13:47:00Z">
        <w:r w:rsidRPr="008243DF" w:rsidDel="00D36723">
          <w:rPr>
            <w:rFonts w:cstheme="minorHAnsi"/>
          </w:rPr>
          <w:delText xml:space="preserve">When yearly occupancy is summarized among years </w:delText>
        </w:r>
        <w:r w:rsidRPr="00CE6B26" w:rsidDel="00D36723">
          <w:rPr>
            <w:rStyle w:val="BodyText-EDIChar"/>
            <w:rFonts w:eastAsiaTheme="minorHAnsi"/>
          </w:rPr>
          <w:delText>(</w:delText>
        </w:r>
        <w:r w:rsidRPr="00CE6B26" w:rsidDel="00D36723">
          <w:rPr>
            <w:rStyle w:val="BodyText-EDIChar"/>
            <w:rFonts w:eastAsiaTheme="minorHAnsi"/>
          </w:rPr>
          <w:fldChar w:fldCharType="begin"/>
        </w:r>
        <w:r w:rsidRPr="00CE6B26" w:rsidDel="00D36723">
          <w:rPr>
            <w:rStyle w:val="BodyText-EDIChar"/>
            <w:rFonts w:eastAsiaTheme="minorHAnsi"/>
          </w:rPr>
          <w:delInstrText xml:space="preserve"> REF _Ref27584747 \h </w:delInstrText>
        </w:r>
        <w:r w:rsidDel="00D36723">
          <w:rPr>
            <w:rStyle w:val="BodyText-EDIChar"/>
            <w:rFonts w:eastAsiaTheme="minorHAnsi"/>
          </w:rPr>
          <w:delInstrText xml:space="preserve"> \* MERGEFORMAT </w:delInstrText>
        </w:r>
        <w:r w:rsidRPr="00CE6B26" w:rsidDel="00D36723">
          <w:rPr>
            <w:rStyle w:val="BodyText-EDIChar"/>
            <w:rFonts w:eastAsiaTheme="minorHAnsi"/>
          </w:rPr>
        </w:r>
        <w:r w:rsidRPr="00CE6B26" w:rsidDel="00D36723">
          <w:rPr>
            <w:rStyle w:val="BodyText-EDIChar"/>
            <w:rFonts w:eastAsiaTheme="minorHAnsi"/>
          </w:rPr>
          <w:fldChar w:fldCharType="separate"/>
        </w:r>
        <w:r w:rsidRPr="00C9298E" w:rsidDel="00D36723">
          <w:rPr>
            <w:rStyle w:val="BodyText-EDIChar"/>
            <w:rFonts w:eastAsiaTheme="minorHAnsi"/>
          </w:rPr>
          <w:delText>Figure 6</w:delText>
        </w:r>
        <w:r w:rsidRPr="00C9298E" w:rsidDel="00D36723">
          <w:rPr>
            <w:rStyle w:val="BodyText-EDIChar"/>
            <w:rFonts w:eastAsiaTheme="minorHAnsi"/>
          </w:rPr>
          <w:noBreakHyphen/>
          <w:delText>4</w:delText>
        </w:r>
        <w:r w:rsidRPr="00CE6B26" w:rsidDel="00D36723">
          <w:rPr>
            <w:rStyle w:val="BodyText-EDIChar"/>
            <w:rFonts w:eastAsiaTheme="minorHAnsi"/>
          </w:rPr>
          <w:fldChar w:fldCharType="end"/>
        </w:r>
        <w:r w:rsidRPr="008243DF" w:rsidDel="00D36723">
          <w:rPr>
            <w:rFonts w:cstheme="minorHAnsi"/>
          </w:rPr>
          <w:delText xml:space="preserve">), </w:delText>
        </w:r>
      </w:del>
      <w:del w:id="653" w:author="Erik Hedlin" w:date="2020-10-19T13:39:00Z">
        <w:r w:rsidRPr="008243DF" w:rsidDel="0039496D">
          <w:rPr>
            <w:rFonts w:cstheme="minorHAnsi"/>
          </w:rPr>
          <w:delText>two peaks are clearly evident in 2012 and 2015.</w:delText>
        </w:r>
      </w:del>
      <w:ins w:id="654" w:author="Erik Hedlin" w:date="2020-10-19T13:47:00Z">
        <w:r w:rsidR="00D36723">
          <w:rPr>
            <w:rFonts w:cstheme="minorHAnsi"/>
          </w:rPr>
          <w:t xml:space="preserve">Only three years of small mammal trapping data exist, </w:t>
        </w:r>
      </w:ins>
      <w:ins w:id="655" w:author="Erik Hedlin" w:date="2020-10-19T13:52:00Z">
        <w:r w:rsidR="00D36723">
          <w:rPr>
            <w:rFonts w:cstheme="minorHAnsi"/>
          </w:rPr>
          <w:t>one</w:t>
        </w:r>
      </w:ins>
      <w:ins w:id="656" w:author="Erik Hedlin" w:date="2020-10-19T13:50:00Z">
        <w:r w:rsidR="00D36723">
          <w:rPr>
            <w:rFonts w:cstheme="minorHAnsi"/>
          </w:rPr>
          <w:t xml:space="preserve"> of which </w:t>
        </w:r>
      </w:ins>
      <w:ins w:id="657" w:author="Erik Hedlin" w:date="2020-10-19T13:52:00Z">
        <w:r w:rsidR="00D36723">
          <w:rPr>
            <w:rFonts w:cstheme="minorHAnsi"/>
          </w:rPr>
          <w:t xml:space="preserve">had </w:t>
        </w:r>
      </w:ins>
      <w:ins w:id="658" w:author="Erik Hedlin" w:date="2020-10-19T13:50:00Z">
        <w:r w:rsidR="00D36723">
          <w:rPr>
            <w:rFonts w:cstheme="minorHAnsi"/>
          </w:rPr>
          <w:t>0</w:t>
        </w:r>
      </w:ins>
      <w:ins w:id="659" w:author="Erik Hedlin" w:date="2020-10-19T13:52:00Z">
        <w:r w:rsidR="00D36723">
          <w:rPr>
            <w:rFonts w:cstheme="minorHAnsi"/>
          </w:rPr>
          <w:t xml:space="preserve"> detections</w:t>
        </w:r>
      </w:ins>
      <w:ins w:id="660" w:author="Erik Hedlin" w:date="2020-10-19T14:02:00Z">
        <w:r w:rsidR="000C70AC">
          <w:rPr>
            <w:rFonts w:cstheme="minorHAnsi"/>
          </w:rPr>
          <w:t xml:space="preserve"> (2018)</w:t>
        </w:r>
      </w:ins>
      <w:ins w:id="661" w:author="Erik Hedlin" w:date="2020-10-19T13:52:00Z">
        <w:r w:rsidR="00D36723">
          <w:rPr>
            <w:rFonts w:cstheme="minorHAnsi"/>
          </w:rPr>
          <w:t xml:space="preserve">, </w:t>
        </w:r>
      </w:ins>
      <w:ins w:id="662" w:author="Erik Hedlin" w:date="2020-10-19T13:53:00Z">
        <w:r w:rsidR="00D36723">
          <w:rPr>
            <w:rFonts w:cstheme="minorHAnsi"/>
          </w:rPr>
          <w:t xml:space="preserve">another with just </w:t>
        </w:r>
      </w:ins>
      <w:ins w:id="663" w:author="Erik Hedlin" w:date="2020-10-19T13:51:00Z">
        <w:r w:rsidR="00D36723">
          <w:rPr>
            <w:rFonts w:cstheme="minorHAnsi"/>
          </w:rPr>
          <w:t>1 detection</w:t>
        </w:r>
      </w:ins>
      <w:ins w:id="664" w:author="Erik Hedlin" w:date="2020-10-19T14:02:00Z">
        <w:r w:rsidR="000C70AC">
          <w:rPr>
            <w:rFonts w:cstheme="minorHAnsi"/>
          </w:rPr>
          <w:t xml:space="preserve"> (2019)</w:t>
        </w:r>
      </w:ins>
      <w:ins w:id="665" w:author="Erik Hedlin" w:date="2020-10-19T13:51:00Z">
        <w:r w:rsidR="00D36723">
          <w:rPr>
            <w:rFonts w:cstheme="minorHAnsi"/>
          </w:rPr>
          <w:t xml:space="preserve">. </w:t>
        </w:r>
      </w:ins>
      <w:ins w:id="666" w:author="Erik Hedlin" w:date="2020-10-19T13:53:00Z">
        <w:r w:rsidR="00D36723">
          <w:rPr>
            <w:rFonts w:cstheme="minorHAnsi"/>
          </w:rPr>
          <w:t xml:space="preserve">A total of </w:t>
        </w:r>
      </w:ins>
      <w:ins w:id="667" w:author="Erik Hedlin" w:date="2020-10-19T14:00:00Z">
        <w:r w:rsidR="00D36723">
          <w:rPr>
            <w:rFonts w:cstheme="minorHAnsi"/>
          </w:rPr>
          <w:t>7 sma</w:t>
        </w:r>
      </w:ins>
      <w:ins w:id="668" w:author="Erik Hedlin" w:date="2020-10-19T14:01:00Z">
        <w:r w:rsidR="000C70AC">
          <w:rPr>
            <w:rFonts w:cstheme="minorHAnsi"/>
          </w:rPr>
          <w:t>ll</w:t>
        </w:r>
      </w:ins>
      <w:ins w:id="669" w:author="Erik Hedlin" w:date="2020-10-19T14:00:00Z">
        <w:r w:rsidR="00D36723">
          <w:rPr>
            <w:rFonts w:cstheme="minorHAnsi"/>
          </w:rPr>
          <w:t xml:space="preserve"> mammals were trapped in 2020, but t</w:t>
        </w:r>
      </w:ins>
      <w:ins w:id="670" w:author="Erik Hedlin" w:date="2020-10-19T13:51:00Z">
        <w:r w:rsidR="00D36723">
          <w:rPr>
            <w:rFonts w:cstheme="minorHAnsi"/>
          </w:rPr>
          <w:t>he low variation in small mammal data combined with imbalance</w:t>
        </w:r>
      </w:ins>
      <w:ins w:id="671" w:author="Erik Hedlin" w:date="2020-10-19T13:52:00Z">
        <w:r w:rsidR="00D36723">
          <w:rPr>
            <w:rFonts w:cstheme="minorHAnsi"/>
          </w:rPr>
          <w:t>s</w:t>
        </w:r>
      </w:ins>
      <w:ins w:id="672" w:author="Erik Hedlin" w:date="2020-10-19T13:51:00Z">
        <w:r w:rsidR="00D36723">
          <w:rPr>
            <w:rFonts w:cstheme="minorHAnsi"/>
          </w:rPr>
          <w:t xml:space="preserve"> </w:t>
        </w:r>
      </w:ins>
      <w:ins w:id="673" w:author="Erik Hedlin" w:date="2020-10-19T14:01:00Z">
        <w:r w:rsidR="000C70AC">
          <w:rPr>
            <w:rFonts w:cstheme="minorHAnsi"/>
          </w:rPr>
          <w:t xml:space="preserve">against </w:t>
        </w:r>
      </w:ins>
      <w:ins w:id="674" w:author="Erik Hedlin" w:date="2020-10-19T13:51:00Z">
        <w:r w:rsidR="00D36723">
          <w:rPr>
            <w:rFonts w:cstheme="minorHAnsi"/>
          </w:rPr>
          <w:t>9 years of occupancy data ma</w:t>
        </w:r>
      </w:ins>
      <w:ins w:id="675" w:author="Erik Hedlin" w:date="2020-10-19T13:52:00Z">
        <w:r w:rsidR="00D36723">
          <w:rPr>
            <w:rFonts w:cstheme="minorHAnsi"/>
          </w:rPr>
          <w:t>ke it difficult to include</w:t>
        </w:r>
      </w:ins>
      <w:ins w:id="676" w:author="Erik Hedlin" w:date="2020-10-19T14:01:00Z">
        <w:r w:rsidR="000C70AC">
          <w:rPr>
            <w:rFonts w:cstheme="minorHAnsi"/>
          </w:rPr>
          <w:t xml:space="preserve"> as a covariate. </w:t>
        </w:r>
      </w:ins>
      <w:ins w:id="677" w:author="Erik Hedlin" w:date="2020-10-19T14:17:00Z">
        <w:r w:rsidR="001A78B5">
          <w:rPr>
            <w:rFonts w:cstheme="minorHAnsi"/>
          </w:rPr>
          <w:t xml:space="preserve">As small mammal data is collected in subsequent years and additional variation is captured, </w:t>
        </w:r>
      </w:ins>
      <w:ins w:id="678" w:author="Erik Hedlin" w:date="2020-10-19T14:18:00Z">
        <w:r w:rsidR="001A78B5">
          <w:rPr>
            <w:rFonts w:cstheme="minorHAnsi"/>
          </w:rPr>
          <w:t>we will be able to better quantify the strength of small mammal abundance in relation</w:t>
        </w:r>
      </w:ins>
      <w:ins w:id="679" w:author="Erik Hedlin" w:date="2020-10-19T14:19:00Z">
        <w:r w:rsidR="001A78B5">
          <w:rPr>
            <w:rFonts w:cstheme="minorHAnsi"/>
          </w:rPr>
          <w:t xml:space="preserve"> to yearly raptor site occupancy.</w:t>
        </w:r>
      </w:ins>
    </w:p>
    <w:p w14:paraId="35ACB94C" w14:textId="0D4D84B3" w:rsidR="00DF37B5" w:rsidRDefault="008E7BA9" w:rsidP="00DF37B5">
      <w:pPr>
        <w:pStyle w:val="BodyText-EDI0"/>
        <w:keepNext/>
        <w:keepLines/>
        <w:jc w:val="center"/>
      </w:pPr>
      <w:ins w:id="680" w:author="Erik Hedlin" w:date="2020-10-18T14:48:00Z">
        <w:r>
          <w:rPr>
            <w:noProof/>
            <w:lang w:val="en-US"/>
          </w:rPr>
          <w:drawing>
            <wp:inline distT="0" distB="0" distL="0" distR="0" wp14:anchorId="71E8739B" wp14:editId="7DA8046E">
              <wp:extent cx="2791708" cy="3616960"/>
              <wp:effectExtent l="0" t="0" r="2540" b="2540"/>
              <wp:docPr id="3"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91708" cy="3616960"/>
                      </a:xfrm>
                      <a:prstGeom prst="rect">
                        <a:avLst/>
                      </a:prstGeom>
                    </pic:spPr>
                  </pic:pic>
                </a:graphicData>
              </a:graphic>
            </wp:inline>
          </w:drawing>
        </w:r>
      </w:ins>
      <w:r w:rsidR="00DF37B5">
        <w:rPr>
          <w:noProof/>
          <w:lang w:val="en-US"/>
        </w:rPr>
        <w:drawing>
          <wp:inline distT="0" distB="0" distL="0" distR="0" wp14:anchorId="23A11E1D" wp14:editId="04585549">
            <wp:extent cx="2791708" cy="3616960"/>
            <wp:effectExtent l="0" t="0" r="2540" b="2540"/>
            <wp:docPr id="207046432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91708" cy="3616960"/>
                    </a:xfrm>
                    <a:prstGeom prst="rect">
                      <a:avLst/>
                    </a:prstGeom>
                  </pic:spPr>
                </pic:pic>
              </a:graphicData>
            </a:graphic>
          </wp:inline>
        </w:drawing>
      </w:r>
    </w:p>
    <w:p w14:paraId="3E4D5886" w14:textId="77777777" w:rsidR="00DF37B5" w:rsidRPr="0061035F" w:rsidRDefault="00DF37B5" w:rsidP="00DF37B5">
      <w:pPr>
        <w:pStyle w:val="Caption"/>
        <w:spacing w:after="0"/>
        <w:jc w:val="both"/>
      </w:pPr>
      <w:bookmarkStart w:id="681" w:name="_Ref37058788"/>
      <w:bookmarkStart w:id="682" w:name="_Toc44875209"/>
      <w:r>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bookmarkEnd w:id="681"/>
      <w:r>
        <w:tab/>
        <w:t>Territories were delineated using cluster analysis with Euclidean proximity and species as the inputs. Although Peregrine Falcon (PEFA) and Rough-legged Hawk (RLHA) territories often overlapped due to similar space use, territories were assigned unique identification numbers depending on the species.</w:t>
      </w:r>
      <w:bookmarkEnd w:id="682"/>
      <w:r>
        <w:t xml:space="preserve"> </w:t>
      </w:r>
    </w:p>
    <w:p w14:paraId="3849E432" w14:textId="77777777" w:rsidR="00DF37B5" w:rsidRPr="007B5A3B" w:rsidRDefault="00DF37B5" w:rsidP="00DF37B5"/>
    <w:p w14:paraId="05C43200" w14:textId="77777777" w:rsidR="00DF37B5" w:rsidRDefault="00DF37B5" w:rsidP="00DF37B5">
      <w:pPr>
        <w:pStyle w:val="BodyText-EDI0"/>
        <w:keepNext/>
        <w:jc w:val="center"/>
      </w:pPr>
      <w:r>
        <w:rPr>
          <w:noProof/>
          <w:lang w:val="en-US"/>
        </w:rPr>
        <w:lastRenderedPageBreak/>
        <w:drawing>
          <wp:inline distT="0" distB="0" distL="0" distR="0" wp14:anchorId="476DC619" wp14:editId="074D431B">
            <wp:extent cx="6400800" cy="5120640"/>
            <wp:effectExtent l="0" t="0" r="0" b="0"/>
            <wp:docPr id="60922969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6">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p>
    <w:p w14:paraId="52BEE9B0" w14:textId="77777777" w:rsidR="00DF37B5" w:rsidRDefault="00DF37B5" w:rsidP="00DF37B5">
      <w:pPr>
        <w:pStyle w:val="Caption"/>
        <w:jc w:val="both"/>
      </w:pPr>
      <w:bookmarkStart w:id="683" w:name="_Ref27584589"/>
      <w:bookmarkStart w:id="684" w:name="_Toc25132309"/>
      <w:bookmarkStart w:id="685" w:name="_Toc44875210"/>
      <w:r w:rsidRPr="00970291">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bookmarkEnd w:id="683"/>
      <w:r w:rsidRPr="00970291">
        <w:tab/>
        <w:t xml:space="preserve">Annual estimates (± 95% confidence intervals) of nesting territory occupancy for </w:t>
      </w:r>
      <w:r>
        <w:t>Peregrine Falcon</w:t>
      </w:r>
      <w:r w:rsidRPr="00970291">
        <w:t xml:space="preserve">s within the </w:t>
      </w:r>
      <w:r>
        <w:t>Raptor Monitoring Area</w:t>
      </w:r>
      <w:r w:rsidRPr="0037199B">
        <w:t xml:space="preserve"> </w:t>
      </w:r>
      <w:r w:rsidRPr="00970291">
        <w:t>from 2012 – 2019</w:t>
      </w:r>
      <w:r>
        <w:t xml:space="preserve"> has</w:t>
      </w:r>
      <w:r w:rsidRPr="00970291">
        <w:t xml:space="preserve"> remained stable </w:t>
      </w:r>
      <w:r w:rsidRPr="00DC1F98">
        <w:t xml:space="preserve">with </w:t>
      </w:r>
      <w:r w:rsidRPr="00DC1F98">
        <w:rPr>
          <w:rFonts w:ascii="Symbol" w:eastAsia="Symbol" w:hAnsi="Symbol" w:cs="Symbol"/>
        </w:rPr>
        <w:t></w:t>
      </w:r>
      <w:r w:rsidRPr="00DC1F98">
        <w:t xml:space="preserve"> = 1.01 </w:t>
      </w:r>
      <w:r w:rsidRPr="00DC1F98">
        <w:rPr>
          <w:rFonts w:ascii="Symbol" w:eastAsia="Symbol" w:hAnsi="Symbol" w:cs="Symbol"/>
        </w:rPr>
        <w:t></w:t>
      </w:r>
      <w:r w:rsidRPr="00DC1F98">
        <w:t xml:space="preserve"> 0.17.</w:t>
      </w:r>
      <w:bookmarkEnd w:id="684"/>
      <w:bookmarkEnd w:id="685"/>
    </w:p>
    <w:p w14:paraId="0117EDEB" w14:textId="77777777" w:rsidR="00DF37B5" w:rsidRPr="00851D94" w:rsidRDefault="00DF37B5" w:rsidP="00DF37B5">
      <w:pPr>
        <w:jc w:val="center"/>
      </w:pPr>
      <w:r>
        <w:rPr>
          <w:noProof/>
          <w:lang w:val="en-US"/>
        </w:rPr>
        <w:lastRenderedPageBreak/>
        <w:drawing>
          <wp:inline distT="0" distB="0" distL="0" distR="0" wp14:anchorId="3FF52B1D" wp14:editId="25BDBE9E">
            <wp:extent cx="6400800" cy="5120640"/>
            <wp:effectExtent l="0" t="0" r="0" b="0"/>
            <wp:docPr id="73705459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17">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p>
    <w:p w14:paraId="0E0EEFD8" w14:textId="77777777" w:rsidR="00DF37B5" w:rsidRDefault="00DF37B5" w:rsidP="00DF37B5">
      <w:pPr>
        <w:pStyle w:val="Caption"/>
        <w:spacing w:after="0"/>
        <w:jc w:val="both"/>
      </w:pPr>
      <w:bookmarkStart w:id="686" w:name="_Ref27584747"/>
      <w:bookmarkStart w:id="687" w:name="_Toc44875211"/>
      <w:bookmarkStart w:id="688" w:name="_Toc25132310"/>
      <w:r w:rsidRPr="00995B96">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bookmarkEnd w:id="686"/>
      <w:r w:rsidRPr="00995B96">
        <w:tab/>
      </w:r>
      <w:r w:rsidRPr="0037199B">
        <w:t xml:space="preserve">Annual estimates (± 95% confidence intervals) of nesting territory occupancy for </w:t>
      </w:r>
      <w:r>
        <w:t>Rough</w:t>
      </w:r>
      <w:r w:rsidRPr="0037199B">
        <w:t xml:space="preserve">-legged </w:t>
      </w:r>
      <w:r>
        <w:t>Hawk</w:t>
      </w:r>
      <w:r w:rsidRPr="0037199B">
        <w:t>s within the</w:t>
      </w:r>
      <w:r w:rsidRPr="00487CE8">
        <w:t xml:space="preserve"> </w:t>
      </w:r>
      <w:r>
        <w:t>Raptor Monitoring Area</w:t>
      </w:r>
      <w:r w:rsidRPr="0037199B">
        <w:t xml:space="preserve"> from 2012 –2019</w:t>
      </w:r>
      <w:r w:rsidRPr="00E63680">
        <w:t>.</w:t>
      </w:r>
      <w:bookmarkEnd w:id="687"/>
    </w:p>
    <w:p w14:paraId="6E13F008" w14:textId="77777777" w:rsidR="00DF37B5" w:rsidRDefault="00DF37B5" w:rsidP="00DF37B5">
      <w:pPr>
        <w:pStyle w:val="Captionexplanation"/>
        <w:rPr>
          <w:rFonts w:cstheme="minorHAnsi"/>
          <w:szCs w:val="24"/>
        </w:rPr>
      </w:pPr>
      <w:r w:rsidRPr="00E63680">
        <w:t xml:space="preserve">Although </w:t>
      </w:r>
      <w:r w:rsidRPr="00E63680">
        <w:rPr>
          <w:rFonts w:ascii="Symbol" w:eastAsia="Symbol" w:hAnsi="Symbol" w:cs="Symbol"/>
        </w:rPr>
        <w:t></w:t>
      </w:r>
      <w:r w:rsidRPr="00E63680">
        <w:t xml:space="preserve"> is positive, 95% confidence intervals overlap 1.0 indicating that the overall trend is </w:t>
      </w:r>
      <w:r w:rsidRPr="00E72152">
        <w:rPr>
          <w:noProof/>
        </w:rPr>
        <w:t>stable</w:t>
      </w:r>
      <w:r>
        <w:rPr>
          <w:noProof/>
        </w:rPr>
        <w:t>.</w:t>
      </w:r>
      <w:r>
        <w:t xml:space="preserve"> </w:t>
      </w:r>
      <w:bookmarkEnd w:id="688"/>
    </w:p>
    <w:p w14:paraId="0DEC61F3" w14:textId="77777777" w:rsidR="00DF37B5" w:rsidRPr="00E63680" w:rsidRDefault="00DF37B5" w:rsidP="00DF37B5">
      <w:pPr>
        <w:pStyle w:val="Caption"/>
        <w:jc w:val="both"/>
        <w:rPr>
          <w:i/>
        </w:rPr>
        <w:sectPr w:rsidR="00DF37B5" w:rsidRPr="00E63680" w:rsidSect="008A1C71">
          <w:headerReference w:type="default" r:id="rId18"/>
          <w:pgSz w:w="12240" w:h="15840" w:code="1"/>
          <w:pgMar w:top="1440" w:right="1080" w:bottom="1440" w:left="1080" w:header="576" w:footer="965" w:gutter="0"/>
          <w:cols w:space="708"/>
          <w:docGrid w:linePitch="360"/>
        </w:sectPr>
      </w:pPr>
    </w:p>
    <w:p w14:paraId="40766CE3" w14:textId="2CA5EDBD" w:rsidR="00DF37B5" w:rsidRPr="00B53D55" w:rsidRDefault="00DF37B5" w:rsidP="00DF37B5">
      <w:pPr>
        <w:pStyle w:val="Caption"/>
      </w:pPr>
      <w:bookmarkStart w:id="689" w:name="_Ref504580974"/>
      <w:bookmarkStart w:id="690" w:name="_Toc45116158"/>
      <w:bookmarkStart w:id="691" w:name="_Toc508183207"/>
      <w:bookmarkStart w:id="692" w:name="_Toc25132261"/>
      <w:r w:rsidRPr="00DC095F">
        <w:lastRenderedPageBreak/>
        <w:t>Table </w:t>
      </w:r>
      <w:r>
        <w:rPr>
          <w:noProof/>
        </w:rPr>
        <w:fldChar w:fldCharType="begin"/>
      </w:r>
      <w:r>
        <w:rPr>
          <w:noProof/>
        </w:rPr>
        <w:instrText xml:space="preserve"> STYLEREF 1 \s </w:instrText>
      </w:r>
      <w:r>
        <w:rPr>
          <w:noProof/>
        </w:rPr>
        <w:fldChar w:fldCharType="separate"/>
      </w:r>
      <w:r>
        <w:rPr>
          <w:noProof/>
        </w:rPr>
        <w:t>6</w:t>
      </w:r>
      <w:r>
        <w:rPr>
          <w:noProof/>
        </w:rPr>
        <w:fldChar w:fldCharType="end"/>
      </w:r>
      <w:r>
        <w:noBreakHyphen/>
      </w:r>
      <w:r>
        <w:rPr>
          <w:noProof/>
        </w:rPr>
        <w:fldChar w:fldCharType="begin"/>
      </w:r>
      <w:r>
        <w:rPr>
          <w:noProof/>
        </w:rPr>
        <w:instrText xml:space="preserve"> SEQ Table \* ARABIC \s 1 </w:instrText>
      </w:r>
      <w:r>
        <w:rPr>
          <w:noProof/>
        </w:rPr>
        <w:fldChar w:fldCharType="separate"/>
      </w:r>
      <w:r>
        <w:rPr>
          <w:noProof/>
        </w:rPr>
        <w:t>3</w:t>
      </w:r>
      <w:r>
        <w:rPr>
          <w:noProof/>
        </w:rPr>
        <w:fldChar w:fldCharType="end"/>
      </w:r>
      <w:bookmarkEnd w:id="689"/>
      <w:r w:rsidRPr="00DC095F">
        <w:tab/>
        <w:t xml:space="preserve">Site occupancy modeling for </w:t>
      </w:r>
      <w:r>
        <w:t>Peregrine Falcon</w:t>
      </w:r>
      <w:r w:rsidRPr="00DC095F">
        <w:t>s incorporates the main parameters inherent to metapopulation dynamics (i.e., colonization (γ), and extinction (ε))</w:t>
      </w:r>
      <w:r w:rsidRPr="00BD7120">
        <w:t>.</w:t>
      </w:r>
      <w:bookmarkEnd w:id="690"/>
      <w:r w:rsidRPr="00B53D55">
        <w:t xml:space="preserve"> </w:t>
      </w:r>
      <w:bookmarkEnd w:id="691"/>
      <w:bookmarkEnd w:id="692"/>
      <w:ins w:id="693" w:author="Erik Hedlin" w:date="2020-10-19T14:10:00Z">
        <w:r w:rsidR="000C70AC">
          <w:t xml:space="preserve">To investigate covariates linked to occupancy dynamics, we modeled colonization and extinction </w:t>
        </w:r>
        <w:r w:rsidR="00551C5F">
          <w:t xml:space="preserve">as a function </w:t>
        </w:r>
      </w:ins>
      <w:ins w:id="694" w:author="Erik Hedlin" w:date="2020-10-19T14:11:00Z">
        <w:r w:rsidR="00551C5F">
          <w:t xml:space="preserve">of NDVI, yearly variation, distance to disturbance, and distance to the nearest occupied against a null model that </w:t>
        </w:r>
      </w:ins>
      <w:ins w:id="695" w:author="Erik Hedlin" w:date="2020-10-19T14:12:00Z">
        <w:r w:rsidR="00551C5F">
          <w:t xml:space="preserve">estimated a single </w:t>
        </w:r>
      </w:ins>
      <w:ins w:id="696" w:author="Erik Hedlin" w:date="2020-10-19T14:11:00Z">
        <w:r w:rsidR="00551C5F">
          <w:t xml:space="preserve">a population level </w:t>
        </w:r>
        <w:proofErr w:type="gramStart"/>
        <w:r w:rsidR="00551C5F">
          <w:t>mean</w:t>
        </w:r>
        <w:proofErr w:type="gramEnd"/>
        <w:r w:rsidR="00551C5F">
          <w:t xml:space="preserve"> </w:t>
        </w:r>
      </w:ins>
      <w:ins w:id="697" w:author="Erik Hedlin" w:date="2020-10-19T14:12:00Z">
        <w:r w:rsidR="00551C5F">
          <w:t xml:space="preserve">for each of the occupancy parameters. </w:t>
        </w:r>
      </w:ins>
    </w:p>
    <w:tbl>
      <w:tblPr>
        <w:tblStyle w:val="EDIShaded4"/>
        <w:tblW w:w="13219" w:type="dxa"/>
        <w:tblLayout w:type="fixed"/>
        <w:tblLook w:val="04A0" w:firstRow="1" w:lastRow="0" w:firstColumn="1" w:lastColumn="0" w:noHBand="0" w:noVBand="1"/>
      </w:tblPr>
      <w:tblGrid>
        <w:gridCol w:w="3806"/>
        <w:gridCol w:w="1345"/>
        <w:gridCol w:w="1345"/>
        <w:gridCol w:w="1344"/>
        <w:gridCol w:w="1345"/>
        <w:gridCol w:w="1345"/>
        <w:gridCol w:w="1345"/>
        <w:gridCol w:w="1344"/>
      </w:tblGrid>
      <w:tr w:rsidR="000C70AC" w:rsidRPr="000228FC" w14:paraId="43A347B4" w14:textId="77777777" w:rsidTr="008A1C71">
        <w:trPr>
          <w:gridAfter w:val="1"/>
          <w:cnfStyle w:val="100000000000" w:firstRow="1" w:lastRow="0" w:firstColumn="0" w:lastColumn="0" w:oddVBand="0" w:evenVBand="0" w:oddHBand="0" w:evenHBand="0" w:firstRowFirstColumn="0" w:firstRowLastColumn="0" w:lastRowFirstColumn="0" w:lastRowLastColumn="0"/>
          <w:wAfter w:w="1344" w:type="dxa"/>
          <w:trHeight w:val="334"/>
        </w:trPr>
        <w:tc>
          <w:tcPr>
            <w:tcW w:w="3806" w:type="dxa"/>
            <w:tcBorders>
              <w:top w:val="single" w:sz="12" w:space="0" w:color="auto"/>
            </w:tcBorders>
            <w:noWrap/>
            <w:hideMark/>
          </w:tcPr>
          <w:p w14:paraId="1A3C107E" w14:textId="77777777" w:rsidR="000C70AC" w:rsidRPr="00192FCF" w:rsidRDefault="000C70AC" w:rsidP="008A1C71">
            <w:pPr>
              <w:rPr>
                <w:b/>
                <w:bCs/>
                <w:lang w:val="en-US"/>
              </w:rPr>
            </w:pPr>
            <w:r w:rsidRPr="00192FCF">
              <w:rPr>
                <w:b/>
                <w:bCs/>
                <w:lang w:val="en-US"/>
              </w:rPr>
              <w:t>Model</w:t>
            </w:r>
          </w:p>
        </w:tc>
        <w:tc>
          <w:tcPr>
            <w:tcW w:w="1345" w:type="dxa"/>
            <w:tcBorders>
              <w:top w:val="single" w:sz="12" w:space="0" w:color="auto"/>
            </w:tcBorders>
            <w:noWrap/>
            <w:hideMark/>
          </w:tcPr>
          <w:p w14:paraId="069A9A71" w14:textId="77777777" w:rsidR="000C70AC" w:rsidRPr="00192FCF" w:rsidRDefault="000C70AC" w:rsidP="008A1C71">
            <w:pPr>
              <w:jc w:val="center"/>
              <w:rPr>
                <w:b/>
                <w:bCs/>
                <w:lang w:val="en-US"/>
              </w:rPr>
            </w:pPr>
            <w:proofErr w:type="spellStart"/>
            <w:r w:rsidRPr="00192FCF">
              <w:rPr>
                <w:b/>
                <w:bCs/>
                <w:lang w:val="en-US"/>
              </w:rPr>
              <w:t>AICc</w:t>
            </w:r>
            <w:proofErr w:type="spellEnd"/>
          </w:p>
        </w:tc>
        <w:tc>
          <w:tcPr>
            <w:tcW w:w="1345" w:type="dxa"/>
            <w:tcBorders>
              <w:top w:val="single" w:sz="12" w:space="0" w:color="auto"/>
            </w:tcBorders>
            <w:noWrap/>
            <w:hideMark/>
          </w:tcPr>
          <w:p w14:paraId="7423A48F" w14:textId="77777777" w:rsidR="000C70AC" w:rsidRPr="00192FCF" w:rsidRDefault="000C70AC" w:rsidP="008A1C71">
            <w:pPr>
              <w:jc w:val="center"/>
              <w:rPr>
                <w:b/>
                <w:bCs/>
                <w:lang w:val="en-US"/>
              </w:rPr>
            </w:pPr>
            <w:proofErr w:type="spellStart"/>
            <w:r w:rsidRPr="00192FCF">
              <w:rPr>
                <w:b/>
                <w:bCs/>
                <w:lang w:val="en-US"/>
              </w:rPr>
              <w:t>Delta_AICc</w:t>
            </w:r>
            <w:proofErr w:type="spellEnd"/>
          </w:p>
        </w:tc>
        <w:tc>
          <w:tcPr>
            <w:tcW w:w="1344" w:type="dxa"/>
            <w:tcBorders>
              <w:top w:val="single" w:sz="12" w:space="0" w:color="auto"/>
            </w:tcBorders>
            <w:noWrap/>
            <w:hideMark/>
          </w:tcPr>
          <w:p w14:paraId="166CF50B" w14:textId="77777777" w:rsidR="000C70AC" w:rsidRPr="00192FCF" w:rsidRDefault="000C70AC" w:rsidP="008A1C71">
            <w:pPr>
              <w:jc w:val="center"/>
              <w:rPr>
                <w:b/>
                <w:bCs/>
                <w:lang w:val="en-US"/>
              </w:rPr>
            </w:pPr>
            <w:proofErr w:type="spellStart"/>
            <w:r w:rsidRPr="00192FCF">
              <w:rPr>
                <w:b/>
                <w:bCs/>
                <w:lang w:val="en-US"/>
              </w:rPr>
              <w:t>ModelLik</w:t>
            </w:r>
            <w:proofErr w:type="spellEnd"/>
          </w:p>
        </w:tc>
        <w:tc>
          <w:tcPr>
            <w:tcW w:w="1345" w:type="dxa"/>
            <w:tcBorders>
              <w:top w:val="single" w:sz="12" w:space="0" w:color="auto"/>
            </w:tcBorders>
            <w:noWrap/>
            <w:hideMark/>
          </w:tcPr>
          <w:p w14:paraId="6D015A78" w14:textId="77777777" w:rsidR="000C70AC" w:rsidRPr="00192FCF" w:rsidRDefault="000C70AC" w:rsidP="008A1C71">
            <w:pPr>
              <w:jc w:val="center"/>
              <w:rPr>
                <w:b/>
                <w:bCs/>
                <w:lang w:val="en-US"/>
              </w:rPr>
            </w:pPr>
            <w:proofErr w:type="spellStart"/>
            <w:r w:rsidRPr="00192FCF">
              <w:rPr>
                <w:b/>
                <w:bCs/>
                <w:lang w:val="en-US"/>
              </w:rPr>
              <w:t>AICcWt</w:t>
            </w:r>
            <w:proofErr w:type="spellEnd"/>
          </w:p>
        </w:tc>
        <w:tc>
          <w:tcPr>
            <w:tcW w:w="1345" w:type="dxa"/>
            <w:tcBorders>
              <w:top w:val="single" w:sz="12" w:space="0" w:color="auto"/>
            </w:tcBorders>
            <w:noWrap/>
            <w:hideMark/>
          </w:tcPr>
          <w:p w14:paraId="67F8A5A0" w14:textId="77777777" w:rsidR="000C70AC" w:rsidRPr="00192FCF" w:rsidRDefault="000C70AC" w:rsidP="008A1C71">
            <w:pPr>
              <w:jc w:val="center"/>
              <w:rPr>
                <w:b/>
                <w:bCs/>
                <w:lang w:val="en-US"/>
              </w:rPr>
            </w:pPr>
            <w:r w:rsidRPr="00192FCF">
              <w:rPr>
                <w:b/>
                <w:bCs/>
                <w:lang w:val="en-US"/>
              </w:rPr>
              <w:t>LL</w:t>
            </w:r>
          </w:p>
        </w:tc>
        <w:tc>
          <w:tcPr>
            <w:tcW w:w="1345" w:type="dxa"/>
            <w:tcBorders>
              <w:top w:val="single" w:sz="12" w:space="0" w:color="auto"/>
            </w:tcBorders>
            <w:noWrap/>
            <w:hideMark/>
          </w:tcPr>
          <w:p w14:paraId="48F6EB07" w14:textId="77777777" w:rsidR="000C70AC" w:rsidRPr="00192FCF" w:rsidRDefault="000C70AC" w:rsidP="008A1C71">
            <w:pPr>
              <w:jc w:val="center"/>
              <w:rPr>
                <w:b/>
                <w:bCs/>
                <w:lang w:val="en-US"/>
              </w:rPr>
            </w:pPr>
            <w:proofErr w:type="spellStart"/>
            <w:r w:rsidRPr="00192FCF">
              <w:rPr>
                <w:b/>
                <w:bCs/>
                <w:lang w:val="en-US"/>
              </w:rPr>
              <w:t>Cum.Wt</w:t>
            </w:r>
            <w:proofErr w:type="spellEnd"/>
          </w:p>
        </w:tc>
      </w:tr>
      <w:tr w:rsidR="000C70AC" w:rsidRPr="00564B71" w14:paraId="54600823" w14:textId="77777777" w:rsidTr="008A1C71">
        <w:trPr>
          <w:gridAfter w:val="1"/>
          <w:cnfStyle w:val="000000100000" w:firstRow="0" w:lastRow="0" w:firstColumn="0" w:lastColumn="0" w:oddVBand="0" w:evenVBand="0" w:oddHBand="1" w:evenHBand="0" w:firstRowFirstColumn="0" w:firstRowLastColumn="0" w:lastRowFirstColumn="0" w:lastRowLastColumn="0"/>
          <w:wAfter w:w="1344" w:type="dxa"/>
          <w:trHeight w:val="334"/>
        </w:trPr>
        <w:tc>
          <w:tcPr>
            <w:tcW w:w="3806" w:type="dxa"/>
            <w:noWrap/>
            <w:hideMark/>
          </w:tcPr>
          <w:p w14:paraId="6A02AE43" w14:textId="640C2C84" w:rsidR="000C70AC" w:rsidRPr="00564B71" w:rsidRDefault="000C70AC" w:rsidP="000C70AC">
            <w:pPr>
              <w:rPr>
                <w:highlight w:val="darkGray"/>
                <w:lang w:val="en-US"/>
              </w:rPr>
            </w:pPr>
            <w:del w:id="698" w:author="Erik Hedlin" w:date="2020-10-19T14:03:00Z">
              <w:r w:rsidDel="000C70AC">
                <w:rPr>
                  <w:rFonts w:cs="Calibri"/>
                  <w:color w:val="000000"/>
                  <w:sz w:val="18"/>
                  <w:szCs w:val="18"/>
                </w:rPr>
                <w:delText>psi + ε(year) + γ(year) + p(year)</w:delText>
              </w:r>
            </w:del>
            <w:ins w:id="699" w:author="Erik Hedlin" w:date="2020-10-19T14:03:00Z">
              <w:r>
                <w:rPr>
                  <w:rFonts w:cs="Calibri"/>
                  <w:color w:val="000000"/>
                  <w:sz w:val="18"/>
                  <w:szCs w:val="18"/>
                </w:rPr>
                <w:t>NDVI</w:t>
              </w:r>
            </w:ins>
          </w:p>
        </w:tc>
        <w:tc>
          <w:tcPr>
            <w:tcW w:w="1345" w:type="dxa"/>
            <w:noWrap/>
            <w:vAlign w:val="bottom"/>
            <w:hideMark/>
          </w:tcPr>
          <w:p w14:paraId="6495DCCC" w14:textId="576F28BA" w:rsidR="000C70AC" w:rsidRPr="001F4609" w:rsidRDefault="000C70AC" w:rsidP="000C70AC">
            <w:pPr>
              <w:jc w:val="center"/>
              <w:rPr>
                <w:highlight w:val="darkGray"/>
                <w:lang w:val="en-US"/>
              </w:rPr>
            </w:pPr>
            <w:ins w:id="700" w:author="Erik Hedlin" w:date="2020-10-19T14:06:00Z">
              <w:r>
                <w:rPr>
                  <w:rFonts w:ascii="Calibri" w:hAnsi="Calibri" w:cs="Calibri"/>
                  <w:color w:val="000000"/>
                </w:rPr>
                <w:t>1748.23</w:t>
              </w:r>
            </w:ins>
            <w:del w:id="701" w:author="Erik Hedlin" w:date="2020-10-19T14:06:00Z">
              <w:r w:rsidDel="005A2938">
                <w:rPr>
                  <w:rFonts w:ascii="Calibri" w:hAnsi="Calibri" w:cs="Calibri"/>
                  <w:color w:val="000000"/>
                </w:rPr>
                <w:delText>1474.15</w:delText>
              </w:r>
            </w:del>
          </w:p>
        </w:tc>
        <w:tc>
          <w:tcPr>
            <w:tcW w:w="1345" w:type="dxa"/>
            <w:noWrap/>
            <w:vAlign w:val="bottom"/>
            <w:hideMark/>
          </w:tcPr>
          <w:p w14:paraId="64447625" w14:textId="15BE6D34" w:rsidR="000C70AC" w:rsidRPr="001F4609" w:rsidRDefault="000C70AC" w:rsidP="000C70AC">
            <w:pPr>
              <w:jc w:val="center"/>
              <w:rPr>
                <w:highlight w:val="darkGray"/>
                <w:lang w:val="en-US"/>
              </w:rPr>
            </w:pPr>
            <w:ins w:id="702" w:author="Erik Hedlin" w:date="2020-10-19T14:06:00Z">
              <w:r>
                <w:rPr>
                  <w:rFonts w:ascii="Calibri" w:hAnsi="Calibri" w:cs="Calibri"/>
                  <w:color w:val="000000"/>
                </w:rPr>
                <w:t>0.00</w:t>
              </w:r>
            </w:ins>
            <w:del w:id="703" w:author="Erik Hedlin" w:date="2020-10-19T14:06:00Z">
              <w:r w:rsidDel="005A2938">
                <w:rPr>
                  <w:rFonts w:ascii="Calibri" w:hAnsi="Calibri" w:cs="Calibri"/>
                  <w:color w:val="000000"/>
                </w:rPr>
                <w:delText>0.00</w:delText>
              </w:r>
            </w:del>
          </w:p>
        </w:tc>
        <w:tc>
          <w:tcPr>
            <w:tcW w:w="1344" w:type="dxa"/>
            <w:noWrap/>
            <w:vAlign w:val="bottom"/>
            <w:hideMark/>
          </w:tcPr>
          <w:p w14:paraId="317542D5" w14:textId="7A794915" w:rsidR="000C70AC" w:rsidRPr="001F4609" w:rsidRDefault="000C70AC" w:rsidP="000C70AC">
            <w:pPr>
              <w:jc w:val="center"/>
              <w:rPr>
                <w:highlight w:val="darkGray"/>
                <w:lang w:val="en-US"/>
              </w:rPr>
            </w:pPr>
            <w:ins w:id="704" w:author="Erik Hedlin" w:date="2020-10-19T14:06:00Z">
              <w:r>
                <w:rPr>
                  <w:rFonts w:ascii="Calibri" w:hAnsi="Calibri" w:cs="Calibri"/>
                  <w:color w:val="000000"/>
                </w:rPr>
                <w:t>1.00</w:t>
              </w:r>
            </w:ins>
            <w:del w:id="705" w:author="Erik Hedlin" w:date="2020-10-19T14:06:00Z">
              <w:r w:rsidDel="005A2938">
                <w:rPr>
                  <w:rFonts w:ascii="Calibri" w:hAnsi="Calibri" w:cs="Calibri"/>
                  <w:color w:val="000000"/>
                </w:rPr>
                <w:delText>1.00</w:delText>
              </w:r>
            </w:del>
          </w:p>
        </w:tc>
        <w:tc>
          <w:tcPr>
            <w:tcW w:w="1345" w:type="dxa"/>
            <w:noWrap/>
            <w:vAlign w:val="bottom"/>
            <w:hideMark/>
          </w:tcPr>
          <w:p w14:paraId="7A91B39A" w14:textId="7E6B78C8" w:rsidR="000C70AC" w:rsidRPr="001F4609" w:rsidRDefault="000C70AC" w:rsidP="000C70AC">
            <w:pPr>
              <w:jc w:val="center"/>
              <w:rPr>
                <w:highlight w:val="darkGray"/>
                <w:lang w:val="en-US"/>
              </w:rPr>
            </w:pPr>
            <w:ins w:id="706" w:author="Erik Hedlin" w:date="2020-10-19T14:06:00Z">
              <w:r>
                <w:rPr>
                  <w:rFonts w:ascii="Calibri" w:hAnsi="Calibri" w:cs="Calibri"/>
                  <w:color w:val="000000"/>
                </w:rPr>
                <w:t>0.96</w:t>
              </w:r>
            </w:ins>
            <w:del w:id="707" w:author="Erik Hedlin" w:date="2020-10-19T14:06:00Z">
              <w:r w:rsidDel="005A2938">
                <w:rPr>
                  <w:rFonts w:ascii="Calibri" w:hAnsi="Calibri" w:cs="Calibri"/>
                  <w:color w:val="000000"/>
                </w:rPr>
                <w:delText>0.88</w:delText>
              </w:r>
            </w:del>
          </w:p>
        </w:tc>
        <w:tc>
          <w:tcPr>
            <w:tcW w:w="1345" w:type="dxa"/>
            <w:noWrap/>
            <w:vAlign w:val="bottom"/>
            <w:hideMark/>
          </w:tcPr>
          <w:p w14:paraId="42A40D10" w14:textId="7EACA18E" w:rsidR="000C70AC" w:rsidRPr="001F4609" w:rsidRDefault="000C70AC" w:rsidP="000C70AC">
            <w:pPr>
              <w:jc w:val="center"/>
              <w:rPr>
                <w:highlight w:val="darkGray"/>
                <w:lang w:val="en-US"/>
              </w:rPr>
            </w:pPr>
            <w:ins w:id="708" w:author="Erik Hedlin" w:date="2020-10-19T14:06:00Z">
              <w:r>
                <w:rPr>
                  <w:rFonts w:ascii="Calibri" w:hAnsi="Calibri" w:cs="Calibri"/>
                  <w:color w:val="000000"/>
                </w:rPr>
                <w:t>-856.26</w:t>
              </w:r>
            </w:ins>
            <w:del w:id="709" w:author="Erik Hedlin" w:date="2020-10-19T14:06:00Z">
              <w:r w:rsidDel="005A2938">
                <w:rPr>
                  <w:rFonts w:ascii="Calibri" w:hAnsi="Calibri" w:cs="Calibri"/>
                  <w:color w:val="000000"/>
                </w:rPr>
                <w:delText>-706.19</w:delText>
              </w:r>
            </w:del>
          </w:p>
        </w:tc>
        <w:tc>
          <w:tcPr>
            <w:tcW w:w="1345" w:type="dxa"/>
            <w:noWrap/>
            <w:vAlign w:val="bottom"/>
            <w:hideMark/>
          </w:tcPr>
          <w:p w14:paraId="2A95EADE" w14:textId="1617398B" w:rsidR="000C70AC" w:rsidRPr="001F4609" w:rsidRDefault="000C70AC" w:rsidP="000C70AC">
            <w:pPr>
              <w:jc w:val="center"/>
              <w:rPr>
                <w:highlight w:val="darkGray"/>
                <w:lang w:val="en-US"/>
              </w:rPr>
            </w:pPr>
            <w:ins w:id="710" w:author="Erik Hedlin" w:date="2020-10-19T14:06:00Z">
              <w:r>
                <w:rPr>
                  <w:rFonts w:ascii="Calibri" w:hAnsi="Calibri" w:cs="Calibri"/>
                  <w:color w:val="000000"/>
                </w:rPr>
                <w:t>0.96</w:t>
              </w:r>
            </w:ins>
            <w:del w:id="711" w:author="Erik Hedlin" w:date="2020-10-19T14:06:00Z">
              <w:r w:rsidDel="005A2938">
                <w:rPr>
                  <w:rFonts w:ascii="Calibri" w:hAnsi="Calibri" w:cs="Calibri"/>
                  <w:color w:val="000000"/>
                </w:rPr>
                <w:delText>0.88</w:delText>
              </w:r>
            </w:del>
          </w:p>
        </w:tc>
      </w:tr>
      <w:tr w:rsidR="000C70AC" w:rsidRPr="00564B71" w14:paraId="4758593E" w14:textId="77777777" w:rsidTr="008A1C71">
        <w:trPr>
          <w:gridAfter w:val="1"/>
          <w:cnfStyle w:val="000000010000" w:firstRow="0" w:lastRow="0" w:firstColumn="0" w:lastColumn="0" w:oddVBand="0" w:evenVBand="0" w:oddHBand="0" w:evenHBand="1" w:firstRowFirstColumn="0" w:firstRowLastColumn="0" w:lastRowFirstColumn="0" w:lastRowLastColumn="0"/>
          <w:wAfter w:w="1344" w:type="dxa"/>
          <w:trHeight w:val="334"/>
        </w:trPr>
        <w:tc>
          <w:tcPr>
            <w:tcW w:w="3806" w:type="dxa"/>
            <w:noWrap/>
            <w:hideMark/>
          </w:tcPr>
          <w:p w14:paraId="0324F71E" w14:textId="5A357AA9" w:rsidR="000C70AC" w:rsidRPr="00564B71" w:rsidRDefault="000C70AC" w:rsidP="000C70AC">
            <w:pPr>
              <w:rPr>
                <w:highlight w:val="darkGray"/>
                <w:lang w:val="en-US"/>
              </w:rPr>
            </w:pPr>
            <w:del w:id="712" w:author="Erik Hedlin" w:date="2020-10-19T14:03:00Z">
              <w:r w:rsidDel="000C70AC">
                <w:rPr>
                  <w:rFonts w:cs="Calibri"/>
                  <w:color w:val="000000"/>
                  <w:sz w:val="18"/>
                  <w:szCs w:val="18"/>
                </w:rPr>
                <w:delText>psi + ε + γ + p(year)</w:delText>
              </w:r>
            </w:del>
            <w:ins w:id="713" w:author="Erik Hedlin" w:date="2020-10-19T14:03:00Z">
              <w:r>
                <w:rPr>
                  <w:rFonts w:cs="Calibri"/>
                  <w:color w:val="000000"/>
                  <w:sz w:val="18"/>
                  <w:szCs w:val="18"/>
                </w:rPr>
                <w:t>Null</w:t>
              </w:r>
            </w:ins>
          </w:p>
        </w:tc>
        <w:tc>
          <w:tcPr>
            <w:tcW w:w="1345" w:type="dxa"/>
            <w:noWrap/>
            <w:vAlign w:val="bottom"/>
            <w:hideMark/>
          </w:tcPr>
          <w:p w14:paraId="0894B426" w14:textId="77F3E902" w:rsidR="000C70AC" w:rsidRPr="001F4609" w:rsidRDefault="000C70AC" w:rsidP="000C70AC">
            <w:pPr>
              <w:jc w:val="center"/>
              <w:rPr>
                <w:highlight w:val="darkGray"/>
                <w:lang w:val="en-US"/>
              </w:rPr>
            </w:pPr>
            <w:ins w:id="714" w:author="Erik Hedlin" w:date="2020-10-19T14:06:00Z">
              <w:r>
                <w:rPr>
                  <w:rFonts w:ascii="Calibri" w:hAnsi="Calibri" w:cs="Calibri"/>
                  <w:color w:val="000000"/>
                </w:rPr>
                <w:t>1754.74</w:t>
              </w:r>
            </w:ins>
            <w:del w:id="715" w:author="Erik Hedlin" w:date="2020-10-19T14:06:00Z">
              <w:r w:rsidDel="005A2938">
                <w:rPr>
                  <w:rFonts w:ascii="Calibri" w:hAnsi="Calibri" w:cs="Calibri"/>
                  <w:color w:val="000000"/>
                </w:rPr>
                <w:delText>1480.64</w:delText>
              </w:r>
            </w:del>
          </w:p>
        </w:tc>
        <w:tc>
          <w:tcPr>
            <w:tcW w:w="1345" w:type="dxa"/>
            <w:noWrap/>
            <w:vAlign w:val="bottom"/>
            <w:hideMark/>
          </w:tcPr>
          <w:p w14:paraId="4BCFCBD4" w14:textId="01BCDEA9" w:rsidR="000C70AC" w:rsidRPr="001F4609" w:rsidRDefault="000C70AC" w:rsidP="000C70AC">
            <w:pPr>
              <w:jc w:val="center"/>
              <w:rPr>
                <w:highlight w:val="darkGray"/>
                <w:lang w:val="en-US"/>
              </w:rPr>
            </w:pPr>
            <w:ins w:id="716" w:author="Erik Hedlin" w:date="2020-10-19T14:06:00Z">
              <w:r>
                <w:rPr>
                  <w:rFonts w:ascii="Calibri" w:hAnsi="Calibri" w:cs="Calibri"/>
                  <w:color w:val="000000"/>
                </w:rPr>
                <w:t>6.51</w:t>
              </w:r>
            </w:ins>
            <w:del w:id="717" w:author="Erik Hedlin" w:date="2020-10-19T14:06:00Z">
              <w:r w:rsidDel="005A2938">
                <w:rPr>
                  <w:rFonts w:ascii="Calibri" w:hAnsi="Calibri" w:cs="Calibri"/>
                  <w:color w:val="000000"/>
                </w:rPr>
                <w:delText>6.49</w:delText>
              </w:r>
            </w:del>
          </w:p>
        </w:tc>
        <w:tc>
          <w:tcPr>
            <w:tcW w:w="1344" w:type="dxa"/>
            <w:noWrap/>
            <w:vAlign w:val="bottom"/>
            <w:hideMark/>
          </w:tcPr>
          <w:p w14:paraId="7DCB5C6D" w14:textId="0DB945AE" w:rsidR="000C70AC" w:rsidRPr="001F4609" w:rsidRDefault="000C70AC" w:rsidP="000C70AC">
            <w:pPr>
              <w:jc w:val="center"/>
              <w:rPr>
                <w:highlight w:val="darkGray"/>
                <w:lang w:val="en-US"/>
              </w:rPr>
            </w:pPr>
            <w:ins w:id="718" w:author="Erik Hedlin" w:date="2020-10-19T14:06:00Z">
              <w:r>
                <w:rPr>
                  <w:rFonts w:ascii="Calibri" w:hAnsi="Calibri" w:cs="Calibri"/>
                  <w:color w:val="000000"/>
                </w:rPr>
                <w:t>0.04</w:t>
              </w:r>
            </w:ins>
            <w:del w:id="719" w:author="Erik Hedlin" w:date="2020-10-19T14:06:00Z">
              <w:r w:rsidDel="005A2938">
                <w:rPr>
                  <w:rFonts w:ascii="Calibri" w:hAnsi="Calibri" w:cs="Calibri"/>
                  <w:color w:val="000000"/>
                </w:rPr>
                <w:delText>0.04</w:delText>
              </w:r>
            </w:del>
          </w:p>
        </w:tc>
        <w:tc>
          <w:tcPr>
            <w:tcW w:w="1345" w:type="dxa"/>
            <w:noWrap/>
            <w:vAlign w:val="bottom"/>
            <w:hideMark/>
          </w:tcPr>
          <w:p w14:paraId="7DA5CEAF" w14:textId="41DE5A0F" w:rsidR="000C70AC" w:rsidRPr="001F4609" w:rsidRDefault="000C70AC" w:rsidP="000C70AC">
            <w:pPr>
              <w:jc w:val="center"/>
              <w:rPr>
                <w:highlight w:val="darkGray"/>
                <w:lang w:val="en-US"/>
              </w:rPr>
            </w:pPr>
            <w:ins w:id="720" w:author="Erik Hedlin" w:date="2020-10-19T14:06:00Z">
              <w:r>
                <w:rPr>
                  <w:rFonts w:ascii="Calibri" w:hAnsi="Calibri" w:cs="Calibri"/>
                  <w:color w:val="000000"/>
                </w:rPr>
                <w:t>0.04</w:t>
              </w:r>
            </w:ins>
            <w:del w:id="721" w:author="Erik Hedlin" w:date="2020-10-19T14:06:00Z">
              <w:r w:rsidDel="005A2938">
                <w:rPr>
                  <w:rFonts w:ascii="Calibri" w:hAnsi="Calibri" w:cs="Calibri"/>
                  <w:color w:val="000000"/>
                </w:rPr>
                <w:delText>0.03</w:delText>
              </w:r>
            </w:del>
          </w:p>
        </w:tc>
        <w:tc>
          <w:tcPr>
            <w:tcW w:w="1345" w:type="dxa"/>
            <w:noWrap/>
            <w:vAlign w:val="bottom"/>
            <w:hideMark/>
          </w:tcPr>
          <w:p w14:paraId="5CF710F9" w14:textId="343C5CF3" w:rsidR="000C70AC" w:rsidRPr="001F4609" w:rsidRDefault="000C70AC" w:rsidP="000C70AC">
            <w:pPr>
              <w:jc w:val="center"/>
              <w:rPr>
                <w:highlight w:val="darkGray"/>
                <w:lang w:val="en-US"/>
              </w:rPr>
            </w:pPr>
            <w:ins w:id="722" w:author="Erik Hedlin" w:date="2020-10-19T14:06:00Z">
              <w:r>
                <w:rPr>
                  <w:rFonts w:ascii="Calibri" w:hAnsi="Calibri" w:cs="Calibri"/>
                  <w:color w:val="000000"/>
                </w:rPr>
                <w:t>-863.58</w:t>
              </w:r>
            </w:ins>
            <w:del w:id="723" w:author="Erik Hedlin" w:date="2020-10-19T14:06:00Z">
              <w:r w:rsidDel="005A2938">
                <w:rPr>
                  <w:rFonts w:ascii="Calibri" w:hAnsi="Calibri" w:cs="Calibri"/>
                  <w:color w:val="000000"/>
                </w:rPr>
                <w:delText>-736.09</w:delText>
              </w:r>
            </w:del>
          </w:p>
        </w:tc>
        <w:tc>
          <w:tcPr>
            <w:tcW w:w="1345" w:type="dxa"/>
            <w:noWrap/>
            <w:vAlign w:val="bottom"/>
            <w:hideMark/>
          </w:tcPr>
          <w:p w14:paraId="0D5314F9" w14:textId="0467B4AD" w:rsidR="000C70AC" w:rsidRPr="001F4609" w:rsidRDefault="000C70AC" w:rsidP="000C70AC">
            <w:pPr>
              <w:jc w:val="center"/>
              <w:rPr>
                <w:highlight w:val="darkGray"/>
                <w:lang w:val="en-US"/>
              </w:rPr>
            </w:pPr>
            <w:ins w:id="724" w:author="Erik Hedlin" w:date="2020-10-19T14:06:00Z">
              <w:r>
                <w:rPr>
                  <w:rFonts w:ascii="Calibri" w:hAnsi="Calibri" w:cs="Calibri"/>
                  <w:color w:val="000000"/>
                </w:rPr>
                <w:t>1.00</w:t>
              </w:r>
            </w:ins>
            <w:del w:id="725" w:author="Erik Hedlin" w:date="2020-10-19T14:06:00Z">
              <w:r w:rsidDel="005A2938">
                <w:rPr>
                  <w:rFonts w:ascii="Calibri" w:hAnsi="Calibri" w:cs="Calibri"/>
                  <w:color w:val="000000"/>
                </w:rPr>
                <w:delText>0.92</w:delText>
              </w:r>
            </w:del>
          </w:p>
        </w:tc>
      </w:tr>
      <w:tr w:rsidR="000C70AC" w:rsidRPr="00564B71" w14:paraId="0BC9DE59" w14:textId="77777777" w:rsidTr="008A1C71">
        <w:trPr>
          <w:gridAfter w:val="1"/>
          <w:cnfStyle w:val="000000100000" w:firstRow="0" w:lastRow="0" w:firstColumn="0" w:lastColumn="0" w:oddVBand="0" w:evenVBand="0" w:oddHBand="1" w:evenHBand="0" w:firstRowFirstColumn="0" w:firstRowLastColumn="0" w:lastRowFirstColumn="0" w:lastRowLastColumn="0"/>
          <w:wAfter w:w="1344" w:type="dxa"/>
          <w:trHeight w:val="334"/>
        </w:trPr>
        <w:tc>
          <w:tcPr>
            <w:tcW w:w="3806" w:type="dxa"/>
            <w:noWrap/>
            <w:hideMark/>
          </w:tcPr>
          <w:p w14:paraId="23646FA0" w14:textId="46DB4B4D" w:rsidR="000C70AC" w:rsidRPr="00564B71" w:rsidRDefault="000C70AC" w:rsidP="000C70AC">
            <w:pPr>
              <w:rPr>
                <w:highlight w:val="darkGray"/>
                <w:lang w:val="en-US"/>
              </w:rPr>
            </w:pPr>
            <w:del w:id="726" w:author="Erik Hedlin" w:date="2020-10-19T14:03:00Z">
              <w:r w:rsidDel="000C70AC">
                <w:rPr>
                  <w:rFonts w:cs="Calibri"/>
                  <w:color w:val="000000"/>
                  <w:sz w:val="18"/>
                  <w:szCs w:val="18"/>
                </w:rPr>
                <w:delText>psi + ε(dnon) + γ + p</w:delText>
              </w:r>
            </w:del>
            <w:ins w:id="727" w:author="Erik Hedlin" w:date="2020-10-19T14:03:00Z">
              <w:r>
                <w:rPr>
                  <w:rFonts w:cs="Calibri"/>
                  <w:color w:val="000000"/>
                  <w:sz w:val="18"/>
                  <w:szCs w:val="18"/>
                </w:rPr>
                <w:t xml:space="preserve">Distance to </w:t>
              </w:r>
            </w:ins>
            <w:ins w:id="728" w:author="Erik Hedlin" w:date="2020-10-19T14:04:00Z">
              <w:r>
                <w:rPr>
                  <w:rFonts w:cs="Calibri"/>
                  <w:color w:val="000000"/>
                  <w:sz w:val="18"/>
                  <w:szCs w:val="18"/>
                </w:rPr>
                <w:t>disturbance</w:t>
              </w:r>
            </w:ins>
          </w:p>
        </w:tc>
        <w:tc>
          <w:tcPr>
            <w:tcW w:w="1345" w:type="dxa"/>
            <w:noWrap/>
            <w:vAlign w:val="bottom"/>
            <w:hideMark/>
          </w:tcPr>
          <w:p w14:paraId="2AF2BA1C" w14:textId="21F38F24" w:rsidR="000C70AC" w:rsidRPr="001F4609" w:rsidRDefault="000C70AC" w:rsidP="000C70AC">
            <w:pPr>
              <w:jc w:val="center"/>
              <w:rPr>
                <w:highlight w:val="darkGray"/>
                <w:lang w:val="en-US"/>
              </w:rPr>
            </w:pPr>
            <w:ins w:id="729" w:author="Erik Hedlin" w:date="2020-10-19T14:06:00Z">
              <w:r>
                <w:rPr>
                  <w:rFonts w:ascii="Calibri" w:hAnsi="Calibri" w:cs="Calibri"/>
                  <w:color w:val="000000"/>
                </w:rPr>
                <w:t>1762.27</w:t>
              </w:r>
            </w:ins>
            <w:del w:id="730" w:author="Erik Hedlin" w:date="2020-10-19T14:06:00Z">
              <w:r w:rsidDel="005A2938">
                <w:rPr>
                  <w:rFonts w:ascii="Calibri" w:hAnsi="Calibri" w:cs="Calibri"/>
                  <w:color w:val="000000"/>
                </w:rPr>
                <w:delText>1481.28</w:delText>
              </w:r>
            </w:del>
          </w:p>
        </w:tc>
        <w:tc>
          <w:tcPr>
            <w:tcW w:w="1345" w:type="dxa"/>
            <w:noWrap/>
            <w:vAlign w:val="bottom"/>
            <w:hideMark/>
          </w:tcPr>
          <w:p w14:paraId="3CDA880F" w14:textId="4B5DA963" w:rsidR="000C70AC" w:rsidRPr="001F4609" w:rsidRDefault="000C70AC" w:rsidP="000C70AC">
            <w:pPr>
              <w:jc w:val="center"/>
              <w:rPr>
                <w:highlight w:val="darkGray"/>
                <w:lang w:val="en-US"/>
              </w:rPr>
            </w:pPr>
            <w:ins w:id="731" w:author="Erik Hedlin" w:date="2020-10-19T14:06:00Z">
              <w:r>
                <w:rPr>
                  <w:rFonts w:ascii="Calibri" w:hAnsi="Calibri" w:cs="Calibri"/>
                  <w:color w:val="000000"/>
                </w:rPr>
                <w:t>14.04</w:t>
              </w:r>
            </w:ins>
            <w:del w:id="732" w:author="Erik Hedlin" w:date="2020-10-19T14:06:00Z">
              <w:r w:rsidDel="005A2938">
                <w:rPr>
                  <w:rFonts w:ascii="Calibri" w:hAnsi="Calibri" w:cs="Calibri"/>
                  <w:color w:val="000000"/>
                </w:rPr>
                <w:delText>7.13</w:delText>
              </w:r>
            </w:del>
          </w:p>
        </w:tc>
        <w:tc>
          <w:tcPr>
            <w:tcW w:w="1344" w:type="dxa"/>
            <w:noWrap/>
            <w:vAlign w:val="bottom"/>
            <w:hideMark/>
          </w:tcPr>
          <w:p w14:paraId="26A270A8" w14:textId="77696CB0" w:rsidR="000C70AC" w:rsidRPr="001F4609" w:rsidRDefault="000C70AC" w:rsidP="000C70AC">
            <w:pPr>
              <w:jc w:val="center"/>
              <w:rPr>
                <w:highlight w:val="darkGray"/>
                <w:lang w:val="en-US"/>
              </w:rPr>
            </w:pPr>
            <w:ins w:id="733" w:author="Erik Hedlin" w:date="2020-10-19T14:06:00Z">
              <w:r>
                <w:rPr>
                  <w:rFonts w:ascii="Calibri" w:hAnsi="Calibri" w:cs="Calibri"/>
                  <w:color w:val="000000"/>
                </w:rPr>
                <w:t>0.00</w:t>
              </w:r>
            </w:ins>
            <w:del w:id="734" w:author="Erik Hedlin" w:date="2020-10-19T14:06:00Z">
              <w:r w:rsidDel="005A2938">
                <w:rPr>
                  <w:rFonts w:ascii="Calibri" w:hAnsi="Calibri" w:cs="Calibri"/>
                  <w:color w:val="000000"/>
                </w:rPr>
                <w:delText>0.03</w:delText>
              </w:r>
            </w:del>
          </w:p>
        </w:tc>
        <w:tc>
          <w:tcPr>
            <w:tcW w:w="1345" w:type="dxa"/>
            <w:noWrap/>
            <w:vAlign w:val="bottom"/>
            <w:hideMark/>
          </w:tcPr>
          <w:p w14:paraId="40C8A244" w14:textId="7B91FDDA" w:rsidR="000C70AC" w:rsidRPr="001F4609" w:rsidRDefault="000C70AC" w:rsidP="000C70AC">
            <w:pPr>
              <w:jc w:val="center"/>
              <w:rPr>
                <w:highlight w:val="darkGray"/>
                <w:lang w:val="en-US"/>
              </w:rPr>
            </w:pPr>
            <w:ins w:id="735" w:author="Erik Hedlin" w:date="2020-10-19T14:06:00Z">
              <w:r>
                <w:rPr>
                  <w:rFonts w:ascii="Calibri" w:hAnsi="Calibri" w:cs="Calibri"/>
                  <w:color w:val="000000"/>
                </w:rPr>
                <w:t>0.00</w:t>
              </w:r>
            </w:ins>
            <w:del w:id="736" w:author="Erik Hedlin" w:date="2020-10-19T14:06:00Z">
              <w:r w:rsidDel="005A2938">
                <w:rPr>
                  <w:rFonts w:ascii="Calibri" w:hAnsi="Calibri" w:cs="Calibri"/>
                  <w:color w:val="000000"/>
                </w:rPr>
                <w:delText>0.03</w:delText>
              </w:r>
            </w:del>
          </w:p>
        </w:tc>
        <w:tc>
          <w:tcPr>
            <w:tcW w:w="1345" w:type="dxa"/>
            <w:noWrap/>
            <w:vAlign w:val="bottom"/>
            <w:hideMark/>
          </w:tcPr>
          <w:p w14:paraId="6C05DE3F" w14:textId="536C7424" w:rsidR="000C70AC" w:rsidRPr="001F4609" w:rsidRDefault="000C70AC" w:rsidP="000C70AC">
            <w:pPr>
              <w:jc w:val="center"/>
              <w:rPr>
                <w:highlight w:val="darkGray"/>
                <w:lang w:val="en-US"/>
              </w:rPr>
            </w:pPr>
            <w:ins w:id="737" w:author="Erik Hedlin" w:date="2020-10-19T14:06:00Z">
              <w:r>
                <w:rPr>
                  <w:rFonts w:ascii="Calibri" w:hAnsi="Calibri" w:cs="Calibri"/>
                  <w:color w:val="000000"/>
                </w:rPr>
                <w:t>-863.28</w:t>
              </w:r>
            </w:ins>
            <w:del w:id="738" w:author="Erik Hedlin" w:date="2020-10-19T14:06:00Z">
              <w:r w:rsidDel="005A2938">
                <w:rPr>
                  <w:rFonts w:ascii="Calibri" w:hAnsi="Calibri" w:cs="Calibri"/>
                  <w:color w:val="000000"/>
                </w:rPr>
                <w:delText>-735.30</w:delText>
              </w:r>
            </w:del>
          </w:p>
        </w:tc>
        <w:tc>
          <w:tcPr>
            <w:tcW w:w="1345" w:type="dxa"/>
            <w:noWrap/>
            <w:vAlign w:val="bottom"/>
            <w:hideMark/>
          </w:tcPr>
          <w:p w14:paraId="382C0508" w14:textId="4650A634" w:rsidR="000C70AC" w:rsidRPr="001F4609" w:rsidRDefault="000C70AC" w:rsidP="000C70AC">
            <w:pPr>
              <w:jc w:val="center"/>
              <w:rPr>
                <w:highlight w:val="darkGray"/>
                <w:lang w:val="en-US"/>
              </w:rPr>
            </w:pPr>
            <w:ins w:id="739" w:author="Erik Hedlin" w:date="2020-10-19T14:06:00Z">
              <w:r>
                <w:rPr>
                  <w:rFonts w:ascii="Calibri" w:hAnsi="Calibri" w:cs="Calibri"/>
                  <w:color w:val="000000"/>
                </w:rPr>
                <w:t>1.00</w:t>
              </w:r>
            </w:ins>
            <w:del w:id="740" w:author="Erik Hedlin" w:date="2020-10-19T14:06:00Z">
              <w:r w:rsidDel="005A2938">
                <w:rPr>
                  <w:rFonts w:ascii="Calibri" w:hAnsi="Calibri" w:cs="Calibri"/>
                  <w:color w:val="000000"/>
                </w:rPr>
                <w:delText>0.94</w:delText>
              </w:r>
            </w:del>
          </w:p>
        </w:tc>
      </w:tr>
      <w:tr w:rsidR="000C70AC" w:rsidRPr="00564B71" w14:paraId="49D395F6" w14:textId="77777777" w:rsidTr="008A1C71">
        <w:trPr>
          <w:gridAfter w:val="1"/>
          <w:cnfStyle w:val="000000010000" w:firstRow="0" w:lastRow="0" w:firstColumn="0" w:lastColumn="0" w:oddVBand="0" w:evenVBand="0" w:oddHBand="0" w:evenHBand="1" w:firstRowFirstColumn="0" w:firstRowLastColumn="0" w:lastRowFirstColumn="0" w:lastRowLastColumn="0"/>
          <w:wAfter w:w="1344" w:type="dxa"/>
          <w:trHeight w:val="334"/>
        </w:trPr>
        <w:tc>
          <w:tcPr>
            <w:tcW w:w="3806" w:type="dxa"/>
            <w:noWrap/>
            <w:hideMark/>
          </w:tcPr>
          <w:p w14:paraId="5A63B906" w14:textId="06689950" w:rsidR="000C70AC" w:rsidRPr="00127A5A" w:rsidRDefault="000C70AC" w:rsidP="000C70AC">
            <w:pPr>
              <w:rPr>
                <w:highlight w:val="darkGray"/>
                <w:lang w:val="fr-CA"/>
              </w:rPr>
            </w:pPr>
            <w:del w:id="741" w:author="Erik Hedlin" w:date="2020-10-19T14:04:00Z">
              <w:r w:rsidRPr="00127A5A" w:rsidDel="000C70AC">
                <w:rPr>
                  <w:rFonts w:cs="Calibri"/>
                  <w:color w:val="000000"/>
                  <w:sz w:val="18"/>
                  <w:szCs w:val="18"/>
                  <w:lang w:val="fr-CA"/>
                </w:rPr>
                <w:delText xml:space="preserve">psi + </w:delText>
              </w:r>
              <w:r w:rsidDel="000C70AC">
                <w:rPr>
                  <w:rFonts w:cs="Calibri"/>
                  <w:color w:val="000000"/>
                  <w:sz w:val="18"/>
                  <w:szCs w:val="18"/>
                </w:rPr>
                <w:delText>ε</w:delText>
              </w:r>
              <w:r w:rsidRPr="00127A5A" w:rsidDel="000C70AC">
                <w:rPr>
                  <w:rFonts w:cs="Calibri"/>
                  <w:color w:val="000000"/>
                  <w:sz w:val="18"/>
                  <w:szCs w:val="18"/>
                  <w:lang w:val="fr-CA"/>
                </w:rPr>
                <w:delText xml:space="preserve"> + </w:delText>
              </w:r>
              <w:r w:rsidDel="000C70AC">
                <w:rPr>
                  <w:rFonts w:cs="Calibri"/>
                  <w:color w:val="000000"/>
                  <w:sz w:val="18"/>
                  <w:szCs w:val="18"/>
                </w:rPr>
                <w:delText>γ</w:delText>
              </w:r>
              <w:r w:rsidRPr="00127A5A" w:rsidDel="000C70AC">
                <w:rPr>
                  <w:rFonts w:cs="Calibri"/>
                  <w:color w:val="000000"/>
                  <w:sz w:val="18"/>
                  <w:szCs w:val="18"/>
                  <w:lang w:val="fr-CA"/>
                </w:rPr>
                <w:delText>(dnon) + p</w:delText>
              </w:r>
            </w:del>
            <w:proofErr w:type="spellStart"/>
            <w:ins w:id="742" w:author="Erik Hedlin" w:date="2020-10-19T14:04:00Z">
              <w:r>
                <w:rPr>
                  <w:rFonts w:cs="Calibri"/>
                  <w:color w:val="000000"/>
                  <w:sz w:val="18"/>
                  <w:szCs w:val="18"/>
                  <w:lang w:val="fr-CA"/>
                </w:rPr>
                <w:t>Year</w:t>
              </w:r>
            </w:ins>
            <w:proofErr w:type="spellEnd"/>
          </w:p>
        </w:tc>
        <w:tc>
          <w:tcPr>
            <w:tcW w:w="1345" w:type="dxa"/>
            <w:noWrap/>
            <w:vAlign w:val="bottom"/>
            <w:hideMark/>
          </w:tcPr>
          <w:p w14:paraId="192B49F5" w14:textId="1C11B66A" w:rsidR="000C70AC" w:rsidRPr="001F4609" w:rsidRDefault="000C70AC" w:rsidP="000C70AC">
            <w:pPr>
              <w:jc w:val="center"/>
              <w:rPr>
                <w:highlight w:val="darkGray"/>
                <w:lang w:val="en-US"/>
              </w:rPr>
            </w:pPr>
            <w:ins w:id="743" w:author="Erik Hedlin" w:date="2020-10-19T14:06:00Z">
              <w:r>
                <w:rPr>
                  <w:rFonts w:ascii="Calibri" w:hAnsi="Calibri" w:cs="Calibri"/>
                  <w:color w:val="000000"/>
                </w:rPr>
                <w:t>1769.25</w:t>
              </w:r>
            </w:ins>
            <w:del w:id="744" w:author="Erik Hedlin" w:date="2020-10-19T14:06:00Z">
              <w:r w:rsidDel="005A2938">
                <w:rPr>
                  <w:rFonts w:ascii="Calibri" w:hAnsi="Calibri" w:cs="Calibri"/>
                  <w:color w:val="000000"/>
                </w:rPr>
                <w:delText>1482.78</w:delText>
              </w:r>
            </w:del>
          </w:p>
        </w:tc>
        <w:tc>
          <w:tcPr>
            <w:tcW w:w="1345" w:type="dxa"/>
            <w:noWrap/>
            <w:vAlign w:val="bottom"/>
            <w:hideMark/>
          </w:tcPr>
          <w:p w14:paraId="2CC0EB96" w14:textId="198B6123" w:rsidR="000C70AC" w:rsidRPr="001F4609" w:rsidRDefault="000C70AC" w:rsidP="000C70AC">
            <w:pPr>
              <w:jc w:val="center"/>
              <w:rPr>
                <w:highlight w:val="darkGray"/>
                <w:lang w:val="en-US"/>
              </w:rPr>
            </w:pPr>
            <w:ins w:id="745" w:author="Erik Hedlin" w:date="2020-10-19T14:06:00Z">
              <w:r>
                <w:rPr>
                  <w:rFonts w:ascii="Calibri" w:hAnsi="Calibri" w:cs="Calibri"/>
                  <w:color w:val="000000"/>
                </w:rPr>
                <w:t>21.03</w:t>
              </w:r>
            </w:ins>
            <w:del w:id="746" w:author="Erik Hedlin" w:date="2020-10-19T14:06:00Z">
              <w:r w:rsidDel="005A2938">
                <w:rPr>
                  <w:rFonts w:ascii="Calibri" w:hAnsi="Calibri" w:cs="Calibri"/>
                  <w:color w:val="000000"/>
                </w:rPr>
                <w:delText>8.63</w:delText>
              </w:r>
            </w:del>
          </w:p>
        </w:tc>
        <w:tc>
          <w:tcPr>
            <w:tcW w:w="1344" w:type="dxa"/>
            <w:noWrap/>
            <w:vAlign w:val="bottom"/>
            <w:hideMark/>
          </w:tcPr>
          <w:p w14:paraId="001A9A16" w14:textId="6EF8B7D0" w:rsidR="000C70AC" w:rsidRPr="001F4609" w:rsidRDefault="000C70AC" w:rsidP="000C70AC">
            <w:pPr>
              <w:jc w:val="center"/>
              <w:rPr>
                <w:highlight w:val="darkGray"/>
                <w:lang w:val="en-US"/>
              </w:rPr>
            </w:pPr>
            <w:ins w:id="747" w:author="Erik Hedlin" w:date="2020-10-19T14:06:00Z">
              <w:r>
                <w:rPr>
                  <w:rFonts w:ascii="Calibri" w:hAnsi="Calibri" w:cs="Calibri"/>
                  <w:color w:val="000000"/>
                </w:rPr>
                <w:t>0.00</w:t>
              </w:r>
            </w:ins>
            <w:del w:id="748" w:author="Erik Hedlin" w:date="2020-10-19T14:06:00Z">
              <w:r w:rsidDel="005A2938">
                <w:rPr>
                  <w:rFonts w:ascii="Calibri" w:hAnsi="Calibri" w:cs="Calibri"/>
                  <w:color w:val="000000"/>
                </w:rPr>
                <w:delText>0.01</w:delText>
              </w:r>
            </w:del>
          </w:p>
        </w:tc>
        <w:tc>
          <w:tcPr>
            <w:tcW w:w="1345" w:type="dxa"/>
            <w:noWrap/>
            <w:vAlign w:val="bottom"/>
            <w:hideMark/>
          </w:tcPr>
          <w:p w14:paraId="1795E123" w14:textId="52ACB6EE" w:rsidR="000C70AC" w:rsidRPr="001F4609" w:rsidRDefault="000C70AC" w:rsidP="000C70AC">
            <w:pPr>
              <w:jc w:val="center"/>
              <w:rPr>
                <w:highlight w:val="darkGray"/>
                <w:lang w:val="en-US"/>
              </w:rPr>
            </w:pPr>
            <w:ins w:id="749" w:author="Erik Hedlin" w:date="2020-10-19T14:06:00Z">
              <w:r>
                <w:rPr>
                  <w:rFonts w:ascii="Calibri" w:hAnsi="Calibri" w:cs="Calibri"/>
                  <w:color w:val="000000"/>
                </w:rPr>
                <w:t>0.00</w:t>
              </w:r>
            </w:ins>
            <w:del w:id="750" w:author="Erik Hedlin" w:date="2020-10-19T14:06:00Z">
              <w:r w:rsidDel="005A2938">
                <w:rPr>
                  <w:rFonts w:ascii="Calibri" w:hAnsi="Calibri" w:cs="Calibri"/>
                  <w:color w:val="000000"/>
                </w:rPr>
                <w:delText>0.01</w:delText>
              </w:r>
            </w:del>
          </w:p>
        </w:tc>
        <w:tc>
          <w:tcPr>
            <w:tcW w:w="1345" w:type="dxa"/>
            <w:noWrap/>
            <w:vAlign w:val="bottom"/>
            <w:hideMark/>
          </w:tcPr>
          <w:p w14:paraId="6BEAB675" w14:textId="683773E3" w:rsidR="000C70AC" w:rsidRPr="001F4609" w:rsidRDefault="000C70AC" w:rsidP="000C70AC">
            <w:pPr>
              <w:jc w:val="center"/>
              <w:rPr>
                <w:highlight w:val="darkGray"/>
                <w:lang w:val="en-US"/>
              </w:rPr>
            </w:pPr>
            <w:ins w:id="751" w:author="Erik Hedlin" w:date="2020-10-19T14:06:00Z">
              <w:r>
                <w:rPr>
                  <w:rFonts w:ascii="Calibri" w:hAnsi="Calibri" w:cs="Calibri"/>
                  <w:color w:val="000000"/>
                </w:rPr>
                <w:t>-849.01</w:t>
              </w:r>
            </w:ins>
            <w:del w:id="752" w:author="Erik Hedlin" w:date="2020-10-19T14:06:00Z">
              <w:r w:rsidDel="005A2938">
                <w:rPr>
                  <w:rFonts w:ascii="Calibri" w:hAnsi="Calibri" w:cs="Calibri"/>
                  <w:color w:val="000000"/>
                </w:rPr>
                <w:delText>-736.05</w:delText>
              </w:r>
            </w:del>
          </w:p>
        </w:tc>
        <w:tc>
          <w:tcPr>
            <w:tcW w:w="1345" w:type="dxa"/>
            <w:noWrap/>
            <w:vAlign w:val="bottom"/>
            <w:hideMark/>
          </w:tcPr>
          <w:p w14:paraId="26669E4C" w14:textId="05FB5408" w:rsidR="000C70AC" w:rsidRPr="001F4609" w:rsidRDefault="000C70AC" w:rsidP="000C70AC">
            <w:pPr>
              <w:jc w:val="center"/>
              <w:rPr>
                <w:highlight w:val="darkGray"/>
                <w:lang w:val="en-US"/>
              </w:rPr>
            </w:pPr>
            <w:ins w:id="753" w:author="Erik Hedlin" w:date="2020-10-19T14:06:00Z">
              <w:r>
                <w:rPr>
                  <w:rFonts w:ascii="Calibri" w:hAnsi="Calibri" w:cs="Calibri"/>
                  <w:color w:val="000000"/>
                </w:rPr>
                <w:t>1.00</w:t>
              </w:r>
            </w:ins>
            <w:del w:id="754" w:author="Erik Hedlin" w:date="2020-10-19T14:06:00Z">
              <w:r w:rsidDel="005A2938">
                <w:rPr>
                  <w:rFonts w:ascii="Calibri" w:hAnsi="Calibri" w:cs="Calibri"/>
                  <w:color w:val="000000"/>
                </w:rPr>
                <w:delText>0.96</w:delText>
              </w:r>
            </w:del>
          </w:p>
        </w:tc>
      </w:tr>
      <w:tr w:rsidR="000C70AC" w:rsidRPr="00564B71" w14:paraId="6426A641" w14:textId="77777777" w:rsidTr="008A1C71">
        <w:trPr>
          <w:gridAfter w:val="1"/>
          <w:cnfStyle w:val="000000100000" w:firstRow="0" w:lastRow="0" w:firstColumn="0" w:lastColumn="0" w:oddVBand="0" w:evenVBand="0" w:oddHBand="1" w:evenHBand="0" w:firstRowFirstColumn="0" w:firstRowLastColumn="0" w:lastRowFirstColumn="0" w:lastRowLastColumn="0"/>
          <w:wAfter w:w="1344" w:type="dxa"/>
          <w:trHeight w:val="334"/>
        </w:trPr>
        <w:tc>
          <w:tcPr>
            <w:tcW w:w="3806" w:type="dxa"/>
            <w:noWrap/>
            <w:hideMark/>
          </w:tcPr>
          <w:p w14:paraId="552CDBBA" w14:textId="76BE6052" w:rsidR="000C70AC" w:rsidRPr="00564B71" w:rsidRDefault="000C70AC" w:rsidP="000C70AC">
            <w:pPr>
              <w:rPr>
                <w:highlight w:val="darkGray"/>
                <w:lang w:val="en-US"/>
              </w:rPr>
            </w:pPr>
            <w:del w:id="755" w:author="Erik Hedlin" w:date="2020-10-19T14:04:00Z">
              <w:r w:rsidDel="000C70AC">
                <w:rPr>
                  <w:rFonts w:cs="Calibri"/>
                  <w:color w:val="000000"/>
                  <w:sz w:val="18"/>
                  <w:szCs w:val="18"/>
                </w:rPr>
                <w:delText>psi + ε + γ(dist2dist) + p</w:delText>
              </w:r>
            </w:del>
            <w:ins w:id="756" w:author="Erik Hedlin" w:date="2020-10-19T14:04:00Z">
              <w:r>
                <w:rPr>
                  <w:rFonts w:cs="Calibri"/>
                  <w:color w:val="000000"/>
                  <w:sz w:val="18"/>
                  <w:szCs w:val="18"/>
                </w:rPr>
                <w:t>Distance to nearest occupied neighbour</w:t>
              </w:r>
            </w:ins>
          </w:p>
        </w:tc>
        <w:tc>
          <w:tcPr>
            <w:tcW w:w="1345" w:type="dxa"/>
            <w:noWrap/>
            <w:vAlign w:val="bottom"/>
            <w:hideMark/>
          </w:tcPr>
          <w:p w14:paraId="6921E059" w14:textId="68C4F8DE" w:rsidR="000C70AC" w:rsidRPr="001F4609" w:rsidRDefault="000C70AC" w:rsidP="000C70AC">
            <w:pPr>
              <w:jc w:val="center"/>
              <w:rPr>
                <w:highlight w:val="darkGray"/>
                <w:lang w:val="en-US"/>
              </w:rPr>
            </w:pPr>
            <w:ins w:id="757" w:author="Erik Hedlin" w:date="2020-10-19T14:06:00Z">
              <w:r>
                <w:rPr>
                  <w:rFonts w:ascii="Calibri" w:hAnsi="Calibri" w:cs="Calibri"/>
                  <w:color w:val="000000"/>
                </w:rPr>
                <w:t>1772.31</w:t>
              </w:r>
            </w:ins>
            <w:del w:id="758" w:author="Erik Hedlin" w:date="2020-10-19T14:06:00Z">
              <w:r w:rsidDel="005A2938">
                <w:rPr>
                  <w:rFonts w:ascii="Calibri" w:hAnsi="Calibri" w:cs="Calibri"/>
                  <w:color w:val="000000"/>
                </w:rPr>
                <w:delText>1482.85</w:delText>
              </w:r>
            </w:del>
          </w:p>
        </w:tc>
        <w:tc>
          <w:tcPr>
            <w:tcW w:w="1345" w:type="dxa"/>
            <w:noWrap/>
            <w:vAlign w:val="bottom"/>
            <w:hideMark/>
          </w:tcPr>
          <w:p w14:paraId="53A8962A" w14:textId="0E688DA8" w:rsidR="000C70AC" w:rsidRPr="001F4609" w:rsidRDefault="000C70AC" w:rsidP="000C70AC">
            <w:pPr>
              <w:jc w:val="center"/>
              <w:rPr>
                <w:highlight w:val="darkGray"/>
                <w:lang w:val="en-US"/>
              </w:rPr>
            </w:pPr>
            <w:ins w:id="759" w:author="Erik Hedlin" w:date="2020-10-19T14:06:00Z">
              <w:r>
                <w:rPr>
                  <w:rFonts w:ascii="Calibri" w:hAnsi="Calibri" w:cs="Calibri"/>
                  <w:color w:val="000000"/>
                </w:rPr>
                <w:t>24.08</w:t>
              </w:r>
            </w:ins>
            <w:del w:id="760" w:author="Erik Hedlin" w:date="2020-10-19T14:06:00Z">
              <w:r w:rsidDel="005A2938">
                <w:rPr>
                  <w:rFonts w:ascii="Calibri" w:hAnsi="Calibri" w:cs="Calibri"/>
                  <w:color w:val="000000"/>
                </w:rPr>
                <w:delText>8.71</w:delText>
              </w:r>
            </w:del>
          </w:p>
        </w:tc>
        <w:tc>
          <w:tcPr>
            <w:tcW w:w="1344" w:type="dxa"/>
            <w:noWrap/>
            <w:vAlign w:val="bottom"/>
            <w:hideMark/>
          </w:tcPr>
          <w:p w14:paraId="0595AF50" w14:textId="4A1BC45B" w:rsidR="000C70AC" w:rsidRPr="001F4609" w:rsidRDefault="000C70AC" w:rsidP="000C70AC">
            <w:pPr>
              <w:jc w:val="center"/>
              <w:rPr>
                <w:highlight w:val="darkGray"/>
                <w:lang w:val="en-US"/>
              </w:rPr>
            </w:pPr>
            <w:ins w:id="761" w:author="Erik Hedlin" w:date="2020-10-19T14:06:00Z">
              <w:r>
                <w:rPr>
                  <w:rFonts w:ascii="Calibri" w:hAnsi="Calibri" w:cs="Calibri"/>
                  <w:color w:val="000000"/>
                </w:rPr>
                <w:t>0.00</w:t>
              </w:r>
            </w:ins>
            <w:del w:id="762" w:author="Erik Hedlin" w:date="2020-10-19T14:06:00Z">
              <w:r w:rsidDel="005A2938">
                <w:rPr>
                  <w:rFonts w:ascii="Calibri" w:hAnsi="Calibri" w:cs="Calibri"/>
                  <w:color w:val="000000"/>
                </w:rPr>
                <w:delText>0.01</w:delText>
              </w:r>
            </w:del>
          </w:p>
        </w:tc>
        <w:tc>
          <w:tcPr>
            <w:tcW w:w="1345" w:type="dxa"/>
            <w:noWrap/>
            <w:vAlign w:val="bottom"/>
            <w:hideMark/>
          </w:tcPr>
          <w:p w14:paraId="5A7352AC" w14:textId="4DE25749" w:rsidR="000C70AC" w:rsidRPr="001F4609" w:rsidRDefault="000C70AC" w:rsidP="000C70AC">
            <w:pPr>
              <w:jc w:val="center"/>
              <w:rPr>
                <w:highlight w:val="darkGray"/>
                <w:lang w:val="en-US"/>
              </w:rPr>
            </w:pPr>
            <w:ins w:id="763" w:author="Erik Hedlin" w:date="2020-10-19T14:06:00Z">
              <w:r>
                <w:rPr>
                  <w:rFonts w:ascii="Calibri" w:hAnsi="Calibri" w:cs="Calibri"/>
                  <w:color w:val="000000"/>
                </w:rPr>
                <w:t>0.00</w:t>
              </w:r>
            </w:ins>
            <w:del w:id="764" w:author="Erik Hedlin" w:date="2020-10-19T14:06:00Z">
              <w:r w:rsidDel="005A2938">
                <w:rPr>
                  <w:rFonts w:ascii="Calibri" w:hAnsi="Calibri" w:cs="Calibri"/>
                  <w:color w:val="000000"/>
                </w:rPr>
                <w:delText>0.01</w:delText>
              </w:r>
            </w:del>
          </w:p>
        </w:tc>
        <w:tc>
          <w:tcPr>
            <w:tcW w:w="1345" w:type="dxa"/>
            <w:noWrap/>
            <w:vAlign w:val="bottom"/>
            <w:hideMark/>
          </w:tcPr>
          <w:p w14:paraId="15377CAF" w14:textId="26D71323" w:rsidR="000C70AC" w:rsidRPr="001F4609" w:rsidRDefault="000C70AC" w:rsidP="000C70AC">
            <w:pPr>
              <w:jc w:val="center"/>
              <w:rPr>
                <w:highlight w:val="darkGray"/>
                <w:lang w:val="en-US"/>
              </w:rPr>
            </w:pPr>
            <w:ins w:id="765" w:author="Erik Hedlin" w:date="2020-10-19T14:06:00Z">
              <w:r>
                <w:rPr>
                  <w:rFonts w:ascii="Calibri" w:hAnsi="Calibri" w:cs="Calibri"/>
                  <w:color w:val="000000"/>
                </w:rPr>
                <w:t>-879.70</w:t>
              </w:r>
            </w:ins>
            <w:del w:id="766" w:author="Erik Hedlin" w:date="2020-10-19T14:06:00Z">
              <w:r w:rsidDel="005A2938">
                <w:rPr>
                  <w:rFonts w:ascii="Calibri" w:hAnsi="Calibri" w:cs="Calibri"/>
                  <w:color w:val="000000"/>
                </w:rPr>
                <w:delText>-736.09</w:delText>
              </w:r>
            </w:del>
          </w:p>
        </w:tc>
        <w:tc>
          <w:tcPr>
            <w:tcW w:w="1345" w:type="dxa"/>
            <w:noWrap/>
            <w:vAlign w:val="bottom"/>
            <w:hideMark/>
          </w:tcPr>
          <w:p w14:paraId="0CB70425" w14:textId="10E56D68" w:rsidR="000C70AC" w:rsidRPr="001F4609" w:rsidRDefault="000C70AC" w:rsidP="000C70AC">
            <w:pPr>
              <w:jc w:val="center"/>
              <w:rPr>
                <w:highlight w:val="darkGray"/>
                <w:lang w:val="en-US"/>
              </w:rPr>
            </w:pPr>
            <w:ins w:id="767" w:author="Erik Hedlin" w:date="2020-10-19T14:06:00Z">
              <w:r>
                <w:rPr>
                  <w:rFonts w:ascii="Calibri" w:hAnsi="Calibri" w:cs="Calibri"/>
                  <w:color w:val="000000"/>
                </w:rPr>
                <w:t>1.00</w:t>
              </w:r>
            </w:ins>
            <w:del w:id="768" w:author="Erik Hedlin" w:date="2020-10-19T14:06:00Z">
              <w:r w:rsidDel="005A2938">
                <w:rPr>
                  <w:rFonts w:ascii="Calibri" w:hAnsi="Calibri" w:cs="Calibri"/>
                  <w:color w:val="000000"/>
                </w:rPr>
                <w:delText>0.97</w:delText>
              </w:r>
            </w:del>
          </w:p>
        </w:tc>
      </w:tr>
      <w:tr w:rsidR="00DF37B5" w:rsidRPr="00DC095F" w14:paraId="370BC3C5" w14:textId="77777777" w:rsidTr="008A1C71">
        <w:trPr>
          <w:cnfStyle w:val="000000010000" w:firstRow="0" w:lastRow="0" w:firstColumn="0" w:lastColumn="0" w:oddVBand="0" w:evenVBand="0" w:oddHBand="0" w:evenHBand="1" w:firstRowFirstColumn="0" w:firstRowLastColumn="0" w:lastRowFirstColumn="0" w:lastRowLastColumn="0"/>
          <w:trHeight w:val="649"/>
        </w:trPr>
        <w:tc>
          <w:tcPr>
            <w:tcW w:w="13219" w:type="dxa"/>
            <w:gridSpan w:val="8"/>
            <w:tcBorders>
              <w:top w:val="single" w:sz="12" w:space="0" w:color="auto"/>
              <w:bottom w:val="nil"/>
            </w:tcBorders>
            <w:shd w:val="clear" w:color="auto" w:fill="auto"/>
            <w:noWrap/>
          </w:tcPr>
          <w:p w14:paraId="28F0C03E" w14:textId="77777777" w:rsidR="00DF37B5" w:rsidRPr="00DC095F" w:rsidRDefault="00DF37B5" w:rsidP="008A1C71">
            <w:pPr>
              <w:rPr>
                <w:i/>
                <w:iCs/>
                <w:highlight w:val="darkGray"/>
                <w:lang w:val="en-US"/>
              </w:rPr>
            </w:pPr>
            <w:r w:rsidRPr="00DC095F">
              <w:rPr>
                <w:i/>
                <w:iCs/>
                <w:lang w:val="en-US"/>
              </w:rPr>
              <w:t xml:space="preserve">Model selection was conducted using Akaike Information Criterion (AIC). Model parameters reflect first-year occupancy, colonization, extinction and detection. Covariates used to model the above parameters were distance to nearest </w:t>
            </w:r>
            <w:proofErr w:type="spellStart"/>
            <w:r w:rsidRPr="00DC095F">
              <w:rPr>
                <w:i/>
                <w:iCs/>
                <w:lang w:val="en-US"/>
              </w:rPr>
              <w:t>neighbour</w:t>
            </w:r>
            <w:proofErr w:type="spellEnd"/>
            <w:r w:rsidRPr="00DC095F">
              <w:rPr>
                <w:i/>
                <w:iCs/>
                <w:lang w:val="en-US"/>
              </w:rPr>
              <w:t xml:space="preserve"> (</w:t>
            </w:r>
            <w:proofErr w:type="spellStart"/>
            <w:r w:rsidRPr="00DC095F">
              <w:rPr>
                <w:i/>
                <w:iCs/>
                <w:lang w:val="en-US"/>
              </w:rPr>
              <w:t>dnon</w:t>
            </w:r>
            <w:proofErr w:type="spellEnd"/>
            <w:r w:rsidRPr="00DC095F">
              <w:rPr>
                <w:i/>
                <w:iCs/>
                <w:lang w:val="en-US"/>
              </w:rPr>
              <w:t>), distance to disturbance (dist2dist), and year.</w:t>
            </w:r>
          </w:p>
        </w:tc>
      </w:tr>
    </w:tbl>
    <w:p w14:paraId="59622DB6" w14:textId="1DFBC8B3" w:rsidR="00DF37B5" w:rsidRDefault="00DF37B5" w:rsidP="00DF37B5">
      <w:pPr>
        <w:pStyle w:val="BodyText-EDI"/>
        <w:rPr>
          <w:ins w:id="769" w:author="Erik Hedlin" w:date="2020-10-19T14:13:00Z"/>
        </w:rPr>
      </w:pPr>
      <w:del w:id="770" w:author="Erik Hedlin" w:date="2020-10-19T14:12:00Z">
        <w:r w:rsidRPr="000228FC" w:rsidDel="000244BC">
          <w:br w:type="page"/>
        </w:r>
      </w:del>
    </w:p>
    <w:p w14:paraId="5F4F3FBC" w14:textId="7E4CFEC9" w:rsidR="000244BC" w:rsidRDefault="000244BC" w:rsidP="00DF37B5">
      <w:pPr>
        <w:pStyle w:val="BodyText-EDI"/>
        <w:rPr>
          <w:ins w:id="771" w:author="Erik Hedlin" w:date="2020-10-19T14:13:00Z"/>
        </w:rPr>
      </w:pPr>
    </w:p>
    <w:p w14:paraId="6AD77002" w14:textId="16A824AD" w:rsidR="000244BC" w:rsidRDefault="000244BC" w:rsidP="00DF37B5">
      <w:pPr>
        <w:pStyle w:val="BodyText-EDI"/>
        <w:rPr>
          <w:ins w:id="772" w:author="Erik Hedlin" w:date="2020-10-19T14:13:00Z"/>
        </w:rPr>
      </w:pPr>
    </w:p>
    <w:p w14:paraId="4B93C076" w14:textId="4FA45A25" w:rsidR="000244BC" w:rsidRDefault="000244BC" w:rsidP="00DF37B5">
      <w:pPr>
        <w:pStyle w:val="BodyText-EDI"/>
        <w:rPr>
          <w:ins w:id="773" w:author="Erik Hedlin" w:date="2020-10-19T14:13:00Z"/>
        </w:rPr>
      </w:pPr>
    </w:p>
    <w:p w14:paraId="6F23151B" w14:textId="1CC2BA00" w:rsidR="000244BC" w:rsidRDefault="000244BC" w:rsidP="00DF37B5">
      <w:pPr>
        <w:pStyle w:val="BodyText-EDI"/>
        <w:rPr>
          <w:ins w:id="774" w:author="Erik Hedlin" w:date="2020-10-19T14:13:00Z"/>
        </w:rPr>
      </w:pPr>
    </w:p>
    <w:p w14:paraId="75664CAA" w14:textId="3FA5BA44" w:rsidR="000244BC" w:rsidRDefault="000244BC" w:rsidP="00DF37B5">
      <w:pPr>
        <w:pStyle w:val="BodyText-EDI"/>
        <w:rPr>
          <w:ins w:id="775" w:author="Erik Hedlin" w:date="2020-10-19T14:13:00Z"/>
        </w:rPr>
      </w:pPr>
    </w:p>
    <w:p w14:paraId="53E79460" w14:textId="0F12BC37" w:rsidR="000244BC" w:rsidRDefault="000244BC" w:rsidP="00DF37B5">
      <w:pPr>
        <w:pStyle w:val="BodyText-EDI"/>
        <w:rPr>
          <w:ins w:id="776" w:author="Erik Hedlin" w:date="2020-10-19T14:13:00Z"/>
        </w:rPr>
      </w:pPr>
    </w:p>
    <w:p w14:paraId="5CCB55F5" w14:textId="48124931" w:rsidR="000244BC" w:rsidRDefault="000244BC" w:rsidP="00DF37B5">
      <w:pPr>
        <w:pStyle w:val="BodyText-EDI"/>
        <w:rPr>
          <w:ins w:id="777" w:author="Erik Hedlin" w:date="2020-10-19T14:13:00Z"/>
        </w:rPr>
      </w:pPr>
    </w:p>
    <w:p w14:paraId="008EA7E2" w14:textId="77777777" w:rsidR="000244BC" w:rsidRPr="00192FCF" w:rsidRDefault="000244BC" w:rsidP="00DF37B5">
      <w:pPr>
        <w:pStyle w:val="BodyText-EDI"/>
      </w:pPr>
    </w:p>
    <w:p w14:paraId="26809475" w14:textId="0D02933F" w:rsidR="00DF37B5" w:rsidRPr="00DC095F" w:rsidRDefault="00DF37B5" w:rsidP="00DF37B5">
      <w:pPr>
        <w:pStyle w:val="Caption"/>
        <w:tabs>
          <w:tab w:val="clear" w:pos="1080"/>
        </w:tabs>
        <w:ind w:left="1134" w:hanging="1134"/>
      </w:pPr>
      <w:bookmarkStart w:id="778" w:name="_Ref27584531"/>
      <w:bookmarkStart w:id="779" w:name="_Toc45116159"/>
      <w:r w:rsidRPr="00DC095F">
        <w:lastRenderedPageBreak/>
        <w:t>Table </w:t>
      </w:r>
      <w:r>
        <w:rPr>
          <w:noProof/>
        </w:rPr>
        <w:fldChar w:fldCharType="begin"/>
      </w:r>
      <w:r>
        <w:rPr>
          <w:noProof/>
        </w:rPr>
        <w:instrText xml:space="preserve"> STYLEREF 1 \s </w:instrText>
      </w:r>
      <w:r>
        <w:rPr>
          <w:noProof/>
        </w:rPr>
        <w:fldChar w:fldCharType="separate"/>
      </w:r>
      <w:r>
        <w:rPr>
          <w:noProof/>
        </w:rPr>
        <w:t>6</w:t>
      </w:r>
      <w:r>
        <w:rPr>
          <w:noProof/>
        </w:rPr>
        <w:fldChar w:fldCharType="end"/>
      </w:r>
      <w:r>
        <w:noBreakHyphen/>
      </w:r>
      <w:r>
        <w:rPr>
          <w:noProof/>
        </w:rPr>
        <w:fldChar w:fldCharType="begin"/>
      </w:r>
      <w:r>
        <w:rPr>
          <w:noProof/>
        </w:rPr>
        <w:instrText xml:space="preserve"> SEQ Table \* ARABIC \s 1 </w:instrText>
      </w:r>
      <w:r>
        <w:rPr>
          <w:noProof/>
        </w:rPr>
        <w:fldChar w:fldCharType="separate"/>
      </w:r>
      <w:r>
        <w:rPr>
          <w:noProof/>
        </w:rPr>
        <w:t>4</w:t>
      </w:r>
      <w:r>
        <w:rPr>
          <w:noProof/>
        </w:rPr>
        <w:fldChar w:fldCharType="end"/>
      </w:r>
      <w:bookmarkEnd w:id="778"/>
      <w:r w:rsidRPr="00DC095F">
        <w:tab/>
      </w:r>
      <w:ins w:id="780" w:author="Erik Hedlin" w:date="2020-10-19T14:12:00Z">
        <w:r w:rsidR="00551C5F" w:rsidRPr="00DC095F">
          <w:t xml:space="preserve">Site occupancy modeling for </w:t>
        </w:r>
        <w:r w:rsidR="00551C5F">
          <w:t>Peregrine Falcon</w:t>
        </w:r>
        <w:r w:rsidR="00551C5F" w:rsidRPr="00DC095F">
          <w:t>s incorporates the main parameters inherent to metapopulation dynamics (i.e., colonization (γ), and extinction (ε))</w:t>
        </w:r>
        <w:r w:rsidR="00551C5F" w:rsidRPr="00BD7120">
          <w:t>.</w:t>
        </w:r>
        <w:r w:rsidR="00551C5F" w:rsidRPr="00B53D55">
          <w:t xml:space="preserve"> </w:t>
        </w:r>
        <w:r w:rsidR="00551C5F">
          <w:t xml:space="preserve">To investigate covariates linked to occupancy dynamics, we modeled colonization and extinction as a function of NDVI, yearly variation, distance to disturbance, and distance to the nearest occupied against a null model that estimated a single a population level </w:t>
        </w:r>
        <w:proofErr w:type="gramStart"/>
        <w:r w:rsidR="00551C5F">
          <w:t>mean</w:t>
        </w:r>
        <w:proofErr w:type="gramEnd"/>
        <w:r w:rsidR="00551C5F">
          <w:t xml:space="preserve"> for each of the occupancy parameters. </w:t>
        </w:r>
      </w:ins>
      <w:del w:id="781" w:author="Erik Hedlin" w:date="2020-10-19T14:12:00Z">
        <w:r w:rsidRPr="00DC095F" w:rsidDel="00551C5F">
          <w:delText xml:space="preserve">Site occupancy modeling for </w:delText>
        </w:r>
        <w:r w:rsidDel="00551C5F">
          <w:delText>Rough</w:delText>
        </w:r>
        <w:r w:rsidRPr="00DC095F" w:rsidDel="00551C5F">
          <w:delText xml:space="preserve">-legged </w:delText>
        </w:r>
        <w:r w:rsidDel="00551C5F">
          <w:delText>Hawk</w:delText>
        </w:r>
        <w:r w:rsidRPr="00DC095F" w:rsidDel="00551C5F">
          <w:delText>s incorporates the main parameters inherent to metapopulation dynamics (i.e.,</w:delText>
        </w:r>
        <w:r w:rsidRPr="00DC1F98" w:rsidDel="00551C5F">
          <w:delText xml:space="preserve"> colonization </w:delText>
        </w:r>
        <w:r w:rsidRPr="00DC095F" w:rsidDel="00551C5F">
          <w:delText>(γ), and extinction (ε)).</w:delText>
        </w:r>
        <w:bookmarkEnd w:id="779"/>
        <w:r w:rsidRPr="00DC095F" w:rsidDel="00551C5F">
          <w:delText xml:space="preserve"> </w:delText>
        </w:r>
      </w:del>
    </w:p>
    <w:tbl>
      <w:tblPr>
        <w:tblStyle w:val="EDIShaded4"/>
        <w:tblW w:w="13297" w:type="dxa"/>
        <w:tblLayout w:type="fixed"/>
        <w:tblLook w:val="04A0" w:firstRow="1" w:lastRow="0" w:firstColumn="1" w:lastColumn="0" w:noHBand="0" w:noVBand="1"/>
      </w:tblPr>
      <w:tblGrid>
        <w:gridCol w:w="3969"/>
        <w:gridCol w:w="1353"/>
        <w:gridCol w:w="1353"/>
        <w:gridCol w:w="1352"/>
        <w:gridCol w:w="1353"/>
        <w:gridCol w:w="1353"/>
        <w:gridCol w:w="1353"/>
        <w:gridCol w:w="1211"/>
      </w:tblGrid>
      <w:tr w:rsidR="000C70AC" w:rsidRPr="000228FC" w14:paraId="220BFEEF" w14:textId="77777777" w:rsidTr="008A1C71">
        <w:trPr>
          <w:gridAfter w:val="1"/>
          <w:cnfStyle w:val="100000000000" w:firstRow="1" w:lastRow="0" w:firstColumn="0" w:lastColumn="0" w:oddVBand="0" w:evenVBand="0" w:oddHBand="0" w:evenHBand="0" w:firstRowFirstColumn="0" w:firstRowLastColumn="0" w:lastRowFirstColumn="0" w:lastRowLastColumn="0"/>
          <w:wAfter w:w="1211" w:type="dxa"/>
          <w:trHeight w:val="20"/>
        </w:trPr>
        <w:tc>
          <w:tcPr>
            <w:tcW w:w="3969" w:type="dxa"/>
            <w:tcBorders>
              <w:top w:val="single" w:sz="12" w:space="0" w:color="auto"/>
            </w:tcBorders>
            <w:noWrap/>
            <w:hideMark/>
          </w:tcPr>
          <w:p w14:paraId="2DCC1137" w14:textId="77777777" w:rsidR="000C70AC" w:rsidRPr="00192FCF" w:rsidRDefault="000C70AC" w:rsidP="008A1C71">
            <w:pPr>
              <w:rPr>
                <w:b/>
                <w:bCs/>
                <w:lang w:val="en-US"/>
              </w:rPr>
            </w:pPr>
            <w:r w:rsidRPr="00192FCF">
              <w:rPr>
                <w:b/>
                <w:bCs/>
                <w:lang w:val="en-US"/>
              </w:rPr>
              <w:t>Model</w:t>
            </w:r>
          </w:p>
        </w:tc>
        <w:tc>
          <w:tcPr>
            <w:tcW w:w="1353" w:type="dxa"/>
            <w:tcBorders>
              <w:top w:val="single" w:sz="12" w:space="0" w:color="auto"/>
            </w:tcBorders>
            <w:noWrap/>
            <w:hideMark/>
          </w:tcPr>
          <w:p w14:paraId="5D84FACD" w14:textId="77777777" w:rsidR="000C70AC" w:rsidRPr="00192FCF" w:rsidRDefault="000C70AC" w:rsidP="008A1C71">
            <w:pPr>
              <w:jc w:val="center"/>
              <w:rPr>
                <w:b/>
                <w:bCs/>
                <w:lang w:val="en-US"/>
              </w:rPr>
            </w:pPr>
            <w:proofErr w:type="spellStart"/>
            <w:r w:rsidRPr="00192FCF">
              <w:rPr>
                <w:b/>
                <w:bCs/>
                <w:lang w:val="en-US"/>
              </w:rPr>
              <w:t>AICc</w:t>
            </w:r>
            <w:proofErr w:type="spellEnd"/>
          </w:p>
        </w:tc>
        <w:tc>
          <w:tcPr>
            <w:tcW w:w="1353" w:type="dxa"/>
            <w:tcBorders>
              <w:top w:val="single" w:sz="12" w:space="0" w:color="auto"/>
            </w:tcBorders>
            <w:noWrap/>
            <w:hideMark/>
          </w:tcPr>
          <w:p w14:paraId="51966223" w14:textId="77777777" w:rsidR="000C70AC" w:rsidRPr="00192FCF" w:rsidRDefault="000C70AC" w:rsidP="008A1C71">
            <w:pPr>
              <w:jc w:val="center"/>
              <w:rPr>
                <w:b/>
                <w:bCs/>
                <w:lang w:val="en-US"/>
              </w:rPr>
            </w:pPr>
            <w:proofErr w:type="spellStart"/>
            <w:r w:rsidRPr="00192FCF">
              <w:rPr>
                <w:b/>
                <w:bCs/>
                <w:lang w:val="en-US"/>
              </w:rPr>
              <w:t>Delta_AICc</w:t>
            </w:r>
            <w:proofErr w:type="spellEnd"/>
          </w:p>
        </w:tc>
        <w:tc>
          <w:tcPr>
            <w:tcW w:w="1352" w:type="dxa"/>
            <w:tcBorders>
              <w:top w:val="single" w:sz="12" w:space="0" w:color="auto"/>
            </w:tcBorders>
            <w:noWrap/>
            <w:hideMark/>
          </w:tcPr>
          <w:p w14:paraId="113FC67D" w14:textId="77777777" w:rsidR="000C70AC" w:rsidRPr="00192FCF" w:rsidRDefault="000C70AC" w:rsidP="008A1C71">
            <w:pPr>
              <w:jc w:val="center"/>
              <w:rPr>
                <w:b/>
                <w:bCs/>
                <w:lang w:val="en-US"/>
              </w:rPr>
            </w:pPr>
            <w:proofErr w:type="spellStart"/>
            <w:r w:rsidRPr="00192FCF">
              <w:rPr>
                <w:b/>
                <w:bCs/>
                <w:lang w:val="en-US"/>
              </w:rPr>
              <w:t>ModelLik</w:t>
            </w:r>
            <w:proofErr w:type="spellEnd"/>
          </w:p>
        </w:tc>
        <w:tc>
          <w:tcPr>
            <w:tcW w:w="1353" w:type="dxa"/>
            <w:tcBorders>
              <w:top w:val="single" w:sz="12" w:space="0" w:color="auto"/>
            </w:tcBorders>
            <w:noWrap/>
            <w:hideMark/>
          </w:tcPr>
          <w:p w14:paraId="56AE60DB" w14:textId="77777777" w:rsidR="000C70AC" w:rsidRPr="00192FCF" w:rsidRDefault="000C70AC" w:rsidP="008A1C71">
            <w:pPr>
              <w:jc w:val="center"/>
              <w:rPr>
                <w:b/>
                <w:bCs/>
                <w:lang w:val="en-US"/>
              </w:rPr>
            </w:pPr>
            <w:proofErr w:type="spellStart"/>
            <w:r w:rsidRPr="00192FCF">
              <w:rPr>
                <w:b/>
                <w:bCs/>
                <w:lang w:val="en-US"/>
              </w:rPr>
              <w:t>AICcWt</w:t>
            </w:r>
            <w:proofErr w:type="spellEnd"/>
          </w:p>
        </w:tc>
        <w:tc>
          <w:tcPr>
            <w:tcW w:w="1353" w:type="dxa"/>
            <w:tcBorders>
              <w:top w:val="single" w:sz="12" w:space="0" w:color="auto"/>
            </w:tcBorders>
            <w:noWrap/>
            <w:hideMark/>
          </w:tcPr>
          <w:p w14:paraId="7AC69B47" w14:textId="77777777" w:rsidR="000C70AC" w:rsidRPr="00192FCF" w:rsidRDefault="000C70AC" w:rsidP="008A1C71">
            <w:pPr>
              <w:jc w:val="center"/>
              <w:rPr>
                <w:b/>
                <w:bCs/>
                <w:lang w:val="en-US"/>
              </w:rPr>
            </w:pPr>
            <w:r w:rsidRPr="00192FCF">
              <w:rPr>
                <w:b/>
                <w:bCs/>
                <w:lang w:val="en-US"/>
              </w:rPr>
              <w:t>LL</w:t>
            </w:r>
          </w:p>
        </w:tc>
        <w:tc>
          <w:tcPr>
            <w:tcW w:w="1353" w:type="dxa"/>
            <w:tcBorders>
              <w:top w:val="single" w:sz="12" w:space="0" w:color="auto"/>
            </w:tcBorders>
            <w:noWrap/>
            <w:hideMark/>
          </w:tcPr>
          <w:p w14:paraId="303FFE50" w14:textId="77777777" w:rsidR="000C70AC" w:rsidRPr="00192FCF" w:rsidRDefault="000C70AC" w:rsidP="008A1C71">
            <w:pPr>
              <w:jc w:val="center"/>
              <w:rPr>
                <w:b/>
                <w:bCs/>
                <w:lang w:val="en-US"/>
              </w:rPr>
            </w:pPr>
            <w:proofErr w:type="spellStart"/>
            <w:r w:rsidRPr="00192FCF">
              <w:rPr>
                <w:b/>
                <w:bCs/>
                <w:lang w:val="en-US"/>
              </w:rPr>
              <w:t>Cum.Wt</w:t>
            </w:r>
            <w:proofErr w:type="spellEnd"/>
          </w:p>
        </w:tc>
      </w:tr>
      <w:tr w:rsidR="000C70AC" w:rsidRPr="00564B71" w14:paraId="351CC69B" w14:textId="77777777" w:rsidTr="008A1C71">
        <w:trPr>
          <w:gridAfter w:val="1"/>
          <w:cnfStyle w:val="000000100000" w:firstRow="0" w:lastRow="0" w:firstColumn="0" w:lastColumn="0" w:oddVBand="0" w:evenVBand="0" w:oddHBand="1" w:evenHBand="0" w:firstRowFirstColumn="0" w:firstRowLastColumn="0" w:lastRowFirstColumn="0" w:lastRowLastColumn="0"/>
          <w:wAfter w:w="1211" w:type="dxa"/>
          <w:trHeight w:val="20"/>
        </w:trPr>
        <w:tc>
          <w:tcPr>
            <w:tcW w:w="3969" w:type="dxa"/>
            <w:noWrap/>
            <w:hideMark/>
          </w:tcPr>
          <w:p w14:paraId="413FCF52" w14:textId="4A05226B" w:rsidR="000C70AC" w:rsidRPr="00F76342" w:rsidRDefault="000C70AC" w:rsidP="000C70AC">
            <w:pPr>
              <w:rPr>
                <w:highlight w:val="darkGray"/>
                <w:lang w:val="en-US"/>
              </w:rPr>
            </w:pPr>
            <w:del w:id="782" w:author="Erik Hedlin" w:date="2020-10-19T14:07:00Z">
              <w:r w:rsidRPr="00F76342" w:rsidDel="000C70AC">
                <w:rPr>
                  <w:rFonts w:cs="Calibri"/>
                  <w:color w:val="000000"/>
                </w:rPr>
                <w:delText>psi + ε(year) + γ(year) + p(year)</w:delText>
              </w:r>
            </w:del>
            <w:ins w:id="783" w:author="Erik Hedlin" w:date="2020-10-19T14:07:00Z">
              <w:r>
                <w:rPr>
                  <w:rFonts w:cs="Calibri"/>
                  <w:color w:val="000000"/>
                </w:rPr>
                <w:t>Year</w:t>
              </w:r>
            </w:ins>
          </w:p>
        </w:tc>
        <w:tc>
          <w:tcPr>
            <w:tcW w:w="1353" w:type="dxa"/>
            <w:noWrap/>
            <w:vAlign w:val="bottom"/>
            <w:hideMark/>
          </w:tcPr>
          <w:p w14:paraId="7625F301" w14:textId="430EA420" w:rsidR="000C70AC" w:rsidRPr="000C70AC" w:rsidRDefault="000C70AC" w:rsidP="000C70AC">
            <w:pPr>
              <w:jc w:val="center"/>
              <w:rPr>
                <w:rFonts w:ascii="Calibri" w:hAnsi="Calibri" w:cs="Calibri"/>
                <w:highlight w:val="darkGray"/>
                <w:lang w:val="en-US"/>
                <w:rPrChange w:id="784" w:author="Erik Hedlin" w:date="2020-10-19T14:08:00Z">
                  <w:rPr>
                    <w:highlight w:val="darkGray"/>
                    <w:lang w:val="en-US"/>
                  </w:rPr>
                </w:rPrChange>
              </w:rPr>
            </w:pPr>
            <w:ins w:id="785" w:author="Erik Hedlin" w:date="2020-10-19T14:08:00Z">
              <w:r w:rsidRPr="000C70AC">
                <w:rPr>
                  <w:rFonts w:ascii="Calibri" w:hAnsi="Calibri" w:cs="Calibri"/>
                  <w:color w:val="000000"/>
                </w:rPr>
                <w:t>1124.05</w:t>
              </w:r>
            </w:ins>
            <w:del w:id="786" w:author="Erik Hedlin" w:date="2020-10-19T14:08:00Z">
              <w:r w:rsidRPr="000C70AC" w:rsidDel="00775246">
                <w:rPr>
                  <w:rFonts w:ascii="Calibri" w:hAnsi="Calibri" w:cs="Calibri"/>
                  <w:color w:val="000000"/>
                  <w:rPrChange w:id="787" w:author="Erik Hedlin" w:date="2020-10-19T14:08:00Z">
                    <w:rPr>
                      <w:rFonts w:cs="Calibri"/>
                      <w:color w:val="000000"/>
                    </w:rPr>
                  </w:rPrChange>
                </w:rPr>
                <w:delText>825.94</w:delText>
              </w:r>
            </w:del>
          </w:p>
        </w:tc>
        <w:tc>
          <w:tcPr>
            <w:tcW w:w="1353" w:type="dxa"/>
            <w:noWrap/>
            <w:vAlign w:val="bottom"/>
            <w:hideMark/>
          </w:tcPr>
          <w:p w14:paraId="28E854B1" w14:textId="616472B8" w:rsidR="000C70AC" w:rsidRPr="000C70AC" w:rsidRDefault="000C70AC" w:rsidP="000C70AC">
            <w:pPr>
              <w:jc w:val="center"/>
              <w:rPr>
                <w:rFonts w:ascii="Calibri" w:hAnsi="Calibri" w:cs="Calibri"/>
                <w:highlight w:val="darkGray"/>
                <w:lang w:val="en-US"/>
                <w:rPrChange w:id="788" w:author="Erik Hedlin" w:date="2020-10-19T14:08:00Z">
                  <w:rPr>
                    <w:highlight w:val="darkGray"/>
                    <w:lang w:val="en-US"/>
                  </w:rPr>
                </w:rPrChange>
              </w:rPr>
            </w:pPr>
            <w:ins w:id="789" w:author="Erik Hedlin" w:date="2020-10-19T14:08:00Z">
              <w:r w:rsidRPr="000C70AC">
                <w:rPr>
                  <w:rFonts w:ascii="Calibri" w:hAnsi="Calibri" w:cs="Calibri"/>
                  <w:color w:val="000000"/>
                </w:rPr>
                <w:t>0.00</w:t>
              </w:r>
            </w:ins>
            <w:del w:id="790" w:author="Erik Hedlin" w:date="2020-10-19T14:08:00Z">
              <w:r w:rsidRPr="000C70AC" w:rsidDel="00775246">
                <w:rPr>
                  <w:rFonts w:ascii="Calibri" w:hAnsi="Calibri" w:cs="Calibri"/>
                  <w:color w:val="000000"/>
                  <w:rPrChange w:id="791" w:author="Erik Hedlin" w:date="2020-10-19T14:08:00Z">
                    <w:rPr>
                      <w:rFonts w:cs="Calibri"/>
                      <w:color w:val="000000"/>
                    </w:rPr>
                  </w:rPrChange>
                </w:rPr>
                <w:delText>0.00</w:delText>
              </w:r>
            </w:del>
          </w:p>
        </w:tc>
        <w:tc>
          <w:tcPr>
            <w:tcW w:w="1352" w:type="dxa"/>
            <w:noWrap/>
            <w:vAlign w:val="bottom"/>
            <w:hideMark/>
          </w:tcPr>
          <w:p w14:paraId="7405D05B" w14:textId="28F99153" w:rsidR="000C70AC" w:rsidRPr="000C70AC" w:rsidRDefault="000C70AC" w:rsidP="000C70AC">
            <w:pPr>
              <w:jc w:val="center"/>
              <w:rPr>
                <w:rFonts w:ascii="Calibri" w:hAnsi="Calibri" w:cs="Calibri"/>
                <w:highlight w:val="darkGray"/>
                <w:lang w:val="en-US"/>
                <w:rPrChange w:id="792" w:author="Erik Hedlin" w:date="2020-10-19T14:08:00Z">
                  <w:rPr>
                    <w:highlight w:val="darkGray"/>
                    <w:lang w:val="en-US"/>
                  </w:rPr>
                </w:rPrChange>
              </w:rPr>
            </w:pPr>
            <w:ins w:id="793" w:author="Erik Hedlin" w:date="2020-10-19T14:08:00Z">
              <w:r w:rsidRPr="000C70AC">
                <w:rPr>
                  <w:rFonts w:ascii="Calibri" w:hAnsi="Calibri" w:cs="Calibri"/>
                  <w:color w:val="000000"/>
                </w:rPr>
                <w:t>1.00</w:t>
              </w:r>
            </w:ins>
            <w:del w:id="794" w:author="Erik Hedlin" w:date="2020-10-19T14:08:00Z">
              <w:r w:rsidRPr="000C70AC" w:rsidDel="00775246">
                <w:rPr>
                  <w:rFonts w:ascii="Calibri" w:hAnsi="Calibri" w:cs="Calibri"/>
                  <w:color w:val="000000"/>
                  <w:rPrChange w:id="795" w:author="Erik Hedlin" w:date="2020-10-19T14:08:00Z">
                    <w:rPr>
                      <w:rFonts w:cs="Calibri"/>
                      <w:color w:val="000000"/>
                    </w:rPr>
                  </w:rPrChange>
                </w:rPr>
                <w:delText>1.00</w:delText>
              </w:r>
            </w:del>
          </w:p>
        </w:tc>
        <w:tc>
          <w:tcPr>
            <w:tcW w:w="1353" w:type="dxa"/>
            <w:noWrap/>
            <w:vAlign w:val="bottom"/>
            <w:hideMark/>
          </w:tcPr>
          <w:p w14:paraId="1E172CE5" w14:textId="4A221A88" w:rsidR="000C70AC" w:rsidRPr="000C70AC" w:rsidRDefault="000C70AC" w:rsidP="000C70AC">
            <w:pPr>
              <w:jc w:val="center"/>
              <w:rPr>
                <w:rFonts w:ascii="Calibri" w:hAnsi="Calibri" w:cs="Calibri"/>
                <w:highlight w:val="darkGray"/>
                <w:lang w:val="en-US"/>
                <w:rPrChange w:id="796" w:author="Erik Hedlin" w:date="2020-10-19T14:08:00Z">
                  <w:rPr>
                    <w:highlight w:val="darkGray"/>
                    <w:lang w:val="en-US"/>
                  </w:rPr>
                </w:rPrChange>
              </w:rPr>
            </w:pPr>
            <w:ins w:id="797" w:author="Erik Hedlin" w:date="2020-10-19T14:08:00Z">
              <w:r w:rsidRPr="000C70AC">
                <w:rPr>
                  <w:rFonts w:ascii="Calibri" w:hAnsi="Calibri" w:cs="Calibri"/>
                  <w:color w:val="000000"/>
                </w:rPr>
                <w:t>1.00</w:t>
              </w:r>
            </w:ins>
            <w:del w:id="798" w:author="Erik Hedlin" w:date="2020-10-19T14:08:00Z">
              <w:r w:rsidRPr="000C70AC" w:rsidDel="00775246">
                <w:rPr>
                  <w:rFonts w:ascii="Calibri" w:hAnsi="Calibri" w:cs="Calibri"/>
                  <w:color w:val="000000"/>
                  <w:rPrChange w:id="799" w:author="Erik Hedlin" w:date="2020-10-19T14:08:00Z">
                    <w:rPr>
                      <w:rFonts w:cs="Calibri"/>
                      <w:color w:val="000000"/>
                    </w:rPr>
                  </w:rPrChange>
                </w:rPr>
                <w:delText>1.00</w:delText>
              </w:r>
            </w:del>
          </w:p>
        </w:tc>
        <w:tc>
          <w:tcPr>
            <w:tcW w:w="1353" w:type="dxa"/>
            <w:noWrap/>
            <w:vAlign w:val="bottom"/>
            <w:hideMark/>
          </w:tcPr>
          <w:p w14:paraId="7A220E27" w14:textId="2AE092B6" w:rsidR="000C70AC" w:rsidRPr="000C70AC" w:rsidRDefault="000C70AC" w:rsidP="000C70AC">
            <w:pPr>
              <w:jc w:val="center"/>
              <w:rPr>
                <w:rFonts w:ascii="Calibri" w:hAnsi="Calibri" w:cs="Calibri"/>
                <w:highlight w:val="darkGray"/>
                <w:lang w:val="en-US"/>
                <w:rPrChange w:id="800" w:author="Erik Hedlin" w:date="2020-10-19T14:08:00Z">
                  <w:rPr>
                    <w:highlight w:val="darkGray"/>
                    <w:lang w:val="en-US"/>
                  </w:rPr>
                </w:rPrChange>
              </w:rPr>
            </w:pPr>
            <w:ins w:id="801" w:author="Erik Hedlin" w:date="2020-10-19T14:08:00Z">
              <w:r w:rsidRPr="000C70AC">
                <w:rPr>
                  <w:rFonts w:ascii="Calibri" w:hAnsi="Calibri" w:cs="Calibri"/>
                  <w:color w:val="000000"/>
                </w:rPr>
                <w:t>-526.91</w:t>
              </w:r>
            </w:ins>
            <w:del w:id="802" w:author="Erik Hedlin" w:date="2020-10-19T14:08:00Z">
              <w:r w:rsidRPr="000C70AC" w:rsidDel="00775246">
                <w:rPr>
                  <w:rFonts w:ascii="Calibri" w:hAnsi="Calibri" w:cs="Calibri"/>
                  <w:color w:val="000000"/>
                  <w:rPrChange w:id="803" w:author="Erik Hedlin" w:date="2020-10-19T14:08:00Z">
                    <w:rPr>
                      <w:rFonts w:cs="Calibri"/>
                      <w:color w:val="000000"/>
                    </w:rPr>
                  </w:rPrChange>
                </w:rPr>
                <w:delText>-381.73</w:delText>
              </w:r>
            </w:del>
          </w:p>
        </w:tc>
        <w:tc>
          <w:tcPr>
            <w:tcW w:w="1353" w:type="dxa"/>
            <w:noWrap/>
            <w:vAlign w:val="bottom"/>
            <w:hideMark/>
          </w:tcPr>
          <w:p w14:paraId="0785DA85" w14:textId="4CFAC189" w:rsidR="000C70AC" w:rsidRPr="000C70AC" w:rsidRDefault="000C70AC" w:rsidP="000C70AC">
            <w:pPr>
              <w:jc w:val="center"/>
              <w:rPr>
                <w:rFonts w:ascii="Calibri" w:hAnsi="Calibri" w:cs="Calibri"/>
                <w:highlight w:val="darkGray"/>
                <w:lang w:val="en-US"/>
                <w:rPrChange w:id="804" w:author="Erik Hedlin" w:date="2020-10-19T14:08:00Z">
                  <w:rPr>
                    <w:highlight w:val="darkGray"/>
                    <w:lang w:val="en-US"/>
                  </w:rPr>
                </w:rPrChange>
              </w:rPr>
            </w:pPr>
            <w:ins w:id="805" w:author="Erik Hedlin" w:date="2020-10-19T14:08:00Z">
              <w:r w:rsidRPr="000C70AC">
                <w:rPr>
                  <w:rFonts w:ascii="Calibri" w:hAnsi="Calibri" w:cs="Calibri"/>
                  <w:color w:val="000000"/>
                </w:rPr>
                <w:t>1.00</w:t>
              </w:r>
            </w:ins>
            <w:del w:id="806" w:author="Erik Hedlin" w:date="2020-10-19T14:08:00Z">
              <w:r w:rsidRPr="000C70AC" w:rsidDel="00775246">
                <w:rPr>
                  <w:rFonts w:ascii="Calibri" w:hAnsi="Calibri" w:cs="Calibri"/>
                  <w:color w:val="000000"/>
                  <w:rPrChange w:id="807" w:author="Erik Hedlin" w:date="2020-10-19T14:08:00Z">
                    <w:rPr>
                      <w:rFonts w:cs="Calibri"/>
                      <w:color w:val="000000"/>
                    </w:rPr>
                  </w:rPrChange>
                </w:rPr>
                <w:delText>1.00</w:delText>
              </w:r>
            </w:del>
          </w:p>
        </w:tc>
      </w:tr>
      <w:tr w:rsidR="000C70AC" w:rsidRPr="00564B71" w14:paraId="2DB09D4B" w14:textId="77777777" w:rsidTr="008A1C71">
        <w:trPr>
          <w:gridAfter w:val="1"/>
          <w:cnfStyle w:val="000000010000" w:firstRow="0" w:lastRow="0" w:firstColumn="0" w:lastColumn="0" w:oddVBand="0" w:evenVBand="0" w:oddHBand="0" w:evenHBand="1" w:firstRowFirstColumn="0" w:firstRowLastColumn="0" w:lastRowFirstColumn="0" w:lastRowLastColumn="0"/>
          <w:wAfter w:w="1211" w:type="dxa"/>
          <w:trHeight w:val="331"/>
        </w:trPr>
        <w:tc>
          <w:tcPr>
            <w:tcW w:w="3969" w:type="dxa"/>
            <w:noWrap/>
            <w:hideMark/>
          </w:tcPr>
          <w:p w14:paraId="2BFBFB2E" w14:textId="322FB850" w:rsidR="000C70AC" w:rsidRPr="00F76342" w:rsidRDefault="000C70AC" w:rsidP="000C70AC">
            <w:pPr>
              <w:rPr>
                <w:highlight w:val="darkGray"/>
                <w:lang w:val="en-US"/>
              </w:rPr>
            </w:pPr>
            <w:del w:id="808" w:author="Erik Hedlin" w:date="2020-10-19T14:07:00Z">
              <w:r w:rsidRPr="00F76342" w:rsidDel="000C70AC">
                <w:rPr>
                  <w:rFonts w:cs="Calibri"/>
                  <w:color w:val="000000"/>
                </w:rPr>
                <w:delText>psi(dist2dist) + ε(year) + γ(year) + p</w:delText>
              </w:r>
            </w:del>
            <w:ins w:id="809" w:author="Erik Hedlin" w:date="2020-10-19T14:07:00Z">
              <w:r>
                <w:rPr>
                  <w:rFonts w:cs="Calibri"/>
                  <w:color w:val="000000"/>
                </w:rPr>
                <w:t>Null</w:t>
              </w:r>
            </w:ins>
          </w:p>
        </w:tc>
        <w:tc>
          <w:tcPr>
            <w:tcW w:w="1353" w:type="dxa"/>
            <w:noWrap/>
            <w:vAlign w:val="bottom"/>
            <w:hideMark/>
          </w:tcPr>
          <w:p w14:paraId="350DD2E1" w14:textId="7B67D413" w:rsidR="000C70AC" w:rsidRPr="000C70AC" w:rsidRDefault="000C70AC" w:rsidP="000C70AC">
            <w:pPr>
              <w:jc w:val="center"/>
              <w:rPr>
                <w:rFonts w:ascii="Calibri" w:hAnsi="Calibri" w:cs="Calibri"/>
                <w:highlight w:val="darkGray"/>
                <w:lang w:val="en-US"/>
                <w:rPrChange w:id="810" w:author="Erik Hedlin" w:date="2020-10-19T14:08:00Z">
                  <w:rPr>
                    <w:highlight w:val="darkGray"/>
                    <w:lang w:val="en-US"/>
                  </w:rPr>
                </w:rPrChange>
              </w:rPr>
            </w:pPr>
            <w:ins w:id="811" w:author="Erik Hedlin" w:date="2020-10-19T14:08:00Z">
              <w:r w:rsidRPr="000C70AC">
                <w:rPr>
                  <w:rFonts w:ascii="Calibri" w:hAnsi="Calibri" w:cs="Calibri"/>
                  <w:color w:val="000000"/>
                </w:rPr>
                <w:t>1162.83</w:t>
              </w:r>
            </w:ins>
            <w:del w:id="812" w:author="Erik Hedlin" w:date="2020-10-19T14:08:00Z">
              <w:r w:rsidRPr="000C70AC" w:rsidDel="00775246">
                <w:rPr>
                  <w:rFonts w:ascii="Calibri" w:hAnsi="Calibri" w:cs="Calibri"/>
                  <w:color w:val="000000"/>
                  <w:rPrChange w:id="813" w:author="Erik Hedlin" w:date="2020-10-19T14:08:00Z">
                    <w:rPr>
                      <w:rFonts w:cs="Calibri"/>
                      <w:color w:val="000000"/>
                    </w:rPr>
                  </w:rPrChange>
                </w:rPr>
                <w:delText>854.16</w:delText>
              </w:r>
            </w:del>
          </w:p>
        </w:tc>
        <w:tc>
          <w:tcPr>
            <w:tcW w:w="1353" w:type="dxa"/>
            <w:noWrap/>
            <w:vAlign w:val="bottom"/>
            <w:hideMark/>
          </w:tcPr>
          <w:p w14:paraId="6E5FD37C" w14:textId="7EDEEB7C" w:rsidR="000C70AC" w:rsidRPr="000C70AC" w:rsidRDefault="000C70AC" w:rsidP="000C70AC">
            <w:pPr>
              <w:jc w:val="center"/>
              <w:rPr>
                <w:rFonts w:ascii="Calibri" w:hAnsi="Calibri" w:cs="Calibri"/>
                <w:highlight w:val="darkGray"/>
                <w:lang w:val="en-US"/>
                <w:rPrChange w:id="814" w:author="Erik Hedlin" w:date="2020-10-19T14:08:00Z">
                  <w:rPr>
                    <w:highlight w:val="darkGray"/>
                    <w:lang w:val="en-US"/>
                  </w:rPr>
                </w:rPrChange>
              </w:rPr>
            </w:pPr>
            <w:ins w:id="815" w:author="Erik Hedlin" w:date="2020-10-19T14:08:00Z">
              <w:r w:rsidRPr="000C70AC">
                <w:rPr>
                  <w:rFonts w:ascii="Calibri" w:hAnsi="Calibri" w:cs="Calibri"/>
                  <w:color w:val="000000"/>
                </w:rPr>
                <w:t>38.78</w:t>
              </w:r>
            </w:ins>
            <w:del w:id="816" w:author="Erik Hedlin" w:date="2020-10-19T14:08:00Z">
              <w:r w:rsidRPr="000C70AC" w:rsidDel="00775246">
                <w:rPr>
                  <w:rFonts w:ascii="Calibri" w:hAnsi="Calibri" w:cs="Calibri"/>
                  <w:color w:val="000000"/>
                  <w:rPrChange w:id="817" w:author="Erik Hedlin" w:date="2020-10-19T14:08:00Z">
                    <w:rPr>
                      <w:rFonts w:cs="Calibri"/>
                      <w:color w:val="000000"/>
                    </w:rPr>
                  </w:rPrChange>
                </w:rPr>
                <w:delText>28.22</w:delText>
              </w:r>
            </w:del>
          </w:p>
        </w:tc>
        <w:tc>
          <w:tcPr>
            <w:tcW w:w="1352" w:type="dxa"/>
            <w:noWrap/>
            <w:vAlign w:val="bottom"/>
            <w:hideMark/>
          </w:tcPr>
          <w:p w14:paraId="6D411C67" w14:textId="2B022F46" w:rsidR="000C70AC" w:rsidRPr="000C70AC" w:rsidRDefault="000C70AC" w:rsidP="000C70AC">
            <w:pPr>
              <w:jc w:val="center"/>
              <w:rPr>
                <w:rFonts w:ascii="Calibri" w:hAnsi="Calibri" w:cs="Calibri"/>
                <w:highlight w:val="darkGray"/>
                <w:lang w:val="en-US"/>
                <w:rPrChange w:id="818" w:author="Erik Hedlin" w:date="2020-10-19T14:08:00Z">
                  <w:rPr>
                    <w:highlight w:val="darkGray"/>
                    <w:lang w:val="en-US"/>
                  </w:rPr>
                </w:rPrChange>
              </w:rPr>
            </w:pPr>
            <w:ins w:id="819" w:author="Erik Hedlin" w:date="2020-10-19T14:08:00Z">
              <w:r w:rsidRPr="000C70AC">
                <w:rPr>
                  <w:rFonts w:ascii="Calibri" w:hAnsi="Calibri" w:cs="Calibri"/>
                  <w:color w:val="000000"/>
                </w:rPr>
                <w:t>0.00</w:t>
              </w:r>
            </w:ins>
            <w:del w:id="820" w:author="Erik Hedlin" w:date="2020-10-19T14:08:00Z">
              <w:r w:rsidRPr="000C70AC" w:rsidDel="00775246">
                <w:rPr>
                  <w:rFonts w:ascii="Calibri" w:hAnsi="Calibri" w:cs="Calibri"/>
                  <w:color w:val="000000"/>
                  <w:rPrChange w:id="821" w:author="Erik Hedlin" w:date="2020-10-19T14:08:00Z">
                    <w:rPr>
                      <w:rFonts w:cs="Calibri"/>
                      <w:color w:val="000000"/>
                    </w:rPr>
                  </w:rPrChange>
                </w:rPr>
                <w:delText>0.00</w:delText>
              </w:r>
            </w:del>
          </w:p>
        </w:tc>
        <w:tc>
          <w:tcPr>
            <w:tcW w:w="1353" w:type="dxa"/>
            <w:noWrap/>
            <w:vAlign w:val="bottom"/>
            <w:hideMark/>
          </w:tcPr>
          <w:p w14:paraId="75EB8C08" w14:textId="572B812F" w:rsidR="000C70AC" w:rsidRPr="000C70AC" w:rsidRDefault="000C70AC" w:rsidP="000C70AC">
            <w:pPr>
              <w:jc w:val="center"/>
              <w:rPr>
                <w:rFonts w:ascii="Calibri" w:hAnsi="Calibri" w:cs="Calibri"/>
                <w:highlight w:val="darkGray"/>
                <w:lang w:val="en-US"/>
                <w:rPrChange w:id="822" w:author="Erik Hedlin" w:date="2020-10-19T14:08:00Z">
                  <w:rPr>
                    <w:highlight w:val="darkGray"/>
                    <w:lang w:val="en-US"/>
                  </w:rPr>
                </w:rPrChange>
              </w:rPr>
            </w:pPr>
            <w:ins w:id="823" w:author="Erik Hedlin" w:date="2020-10-19T14:08:00Z">
              <w:r w:rsidRPr="000C70AC">
                <w:rPr>
                  <w:rFonts w:ascii="Calibri" w:hAnsi="Calibri" w:cs="Calibri"/>
                  <w:color w:val="000000"/>
                </w:rPr>
                <w:t>0.00</w:t>
              </w:r>
            </w:ins>
            <w:del w:id="824" w:author="Erik Hedlin" w:date="2020-10-19T14:08:00Z">
              <w:r w:rsidRPr="000C70AC" w:rsidDel="00775246">
                <w:rPr>
                  <w:rFonts w:ascii="Calibri" w:hAnsi="Calibri" w:cs="Calibri"/>
                  <w:color w:val="000000"/>
                  <w:rPrChange w:id="825" w:author="Erik Hedlin" w:date="2020-10-19T14:08:00Z">
                    <w:rPr>
                      <w:rFonts w:cs="Calibri"/>
                      <w:color w:val="000000"/>
                    </w:rPr>
                  </w:rPrChange>
                </w:rPr>
                <w:delText>0.00</w:delText>
              </w:r>
            </w:del>
          </w:p>
        </w:tc>
        <w:tc>
          <w:tcPr>
            <w:tcW w:w="1353" w:type="dxa"/>
            <w:noWrap/>
            <w:vAlign w:val="bottom"/>
            <w:hideMark/>
          </w:tcPr>
          <w:p w14:paraId="68680F68" w14:textId="34E05196" w:rsidR="000C70AC" w:rsidRPr="000C70AC" w:rsidRDefault="000C70AC" w:rsidP="000C70AC">
            <w:pPr>
              <w:jc w:val="center"/>
              <w:rPr>
                <w:rFonts w:ascii="Calibri" w:hAnsi="Calibri" w:cs="Calibri"/>
                <w:highlight w:val="darkGray"/>
                <w:lang w:val="en-US"/>
                <w:rPrChange w:id="826" w:author="Erik Hedlin" w:date="2020-10-19T14:08:00Z">
                  <w:rPr>
                    <w:highlight w:val="darkGray"/>
                    <w:lang w:val="en-US"/>
                  </w:rPr>
                </w:rPrChange>
              </w:rPr>
            </w:pPr>
            <w:ins w:id="827" w:author="Erik Hedlin" w:date="2020-10-19T14:08:00Z">
              <w:r w:rsidRPr="000C70AC">
                <w:rPr>
                  <w:rFonts w:ascii="Calibri" w:hAnsi="Calibri" w:cs="Calibri"/>
                  <w:color w:val="000000"/>
                </w:rPr>
                <w:t>-567.70</w:t>
              </w:r>
            </w:ins>
            <w:del w:id="828" w:author="Erik Hedlin" w:date="2020-10-19T14:08:00Z">
              <w:r w:rsidRPr="000C70AC" w:rsidDel="00775246">
                <w:rPr>
                  <w:rFonts w:ascii="Calibri" w:hAnsi="Calibri" w:cs="Calibri"/>
                  <w:color w:val="000000"/>
                  <w:rPrChange w:id="829" w:author="Erik Hedlin" w:date="2020-10-19T14:08:00Z">
                    <w:rPr>
                      <w:rFonts w:cs="Calibri"/>
                      <w:color w:val="000000"/>
                    </w:rPr>
                  </w:rPrChange>
                </w:rPr>
                <w:delText>-405.89</w:delText>
              </w:r>
            </w:del>
          </w:p>
        </w:tc>
        <w:tc>
          <w:tcPr>
            <w:tcW w:w="1353" w:type="dxa"/>
            <w:noWrap/>
            <w:vAlign w:val="bottom"/>
            <w:hideMark/>
          </w:tcPr>
          <w:p w14:paraId="7B23F666" w14:textId="402EFB46" w:rsidR="000C70AC" w:rsidRPr="000C70AC" w:rsidRDefault="000C70AC" w:rsidP="000C70AC">
            <w:pPr>
              <w:jc w:val="center"/>
              <w:rPr>
                <w:rFonts w:ascii="Calibri" w:hAnsi="Calibri" w:cs="Calibri"/>
                <w:highlight w:val="darkGray"/>
                <w:lang w:val="en-US"/>
                <w:rPrChange w:id="830" w:author="Erik Hedlin" w:date="2020-10-19T14:08:00Z">
                  <w:rPr>
                    <w:highlight w:val="darkGray"/>
                    <w:lang w:val="en-US"/>
                  </w:rPr>
                </w:rPrChange>
              </w:rPr>
            </w:pPr>
            <w:ins w:id="831" w:author="Erik Hedlin" w:date="2020-10-19T14:08:00Z">
              <w:r w:rsidRPr="000C70AC">
                <w:rPr>
                  <w:rFonts w:ascii="Calibri" w:hAnsi="Calibri" w:cs="Calibri"/>
                  <w:color w:val="000000"/>
                </w:rPr>
                <w:t>1.00</w:t>
              </w:r>
            </w:ins>
            <w:del w:id="832" w:author="Erik Hedlin" w:date="2020-10-19T14:08:00Z">
              <w:r w:rsidRPr="000C70AC" w:rsidDel="00775246">
                <w:rPr>
                  <w:rFonts w:ascii="Calibri" w:hAnsi="Calibri" w:cs="Calibri"/>
                  <w:color w:val="000000"/>
                  <w:rPrChange w:id="833" w:author="Erik Hedlin" w:date="2020-10-19T14:08:00Z">
                    <w:rPr>
                      <w:rFonts w:cs="Calibri"/>
                      <w:color w:val="000000"/>
                    </w:rPr>
                  </w:rPrChange>
                </w:rPr>
                <w:delText>1.00</w:delText>
              </w:r>
            </w:del>
          </w:p>
        </w:tc>
      </w:tr>
      <w:tr w:rsidR="000C70AC" w:rsidRPr="00564B71" w14:paraId="39B74094" w14:textId="77777777" w:rsidTr="008A1C71">
        <w:trPr>
          <w:gridAfter w:val="1"/>
          <w:cnfStyle w:val="000000100000" w:firstRow="0" w:lastRow="0" w:firstColumn="0" w:lastColumn="0" w:oddVBand="0" w:evenVBand="0" w:oddHBand="1" w:evenHBand="0" w:firstRowFirstColumn="0" w:firstRowLastColumn="0" w:lastRowFirstColumn="0" w:lastRowLastColumn="0"/>
          <w:wAfter w:w="1211" w:type="dxa"/>
          <w:trHeight w:val="20"/>
        </w:trPr>
        <w:tc>
          <w:tcPr>
            <w:tcW w:w="3969" w:type="dxa"/>
            <w:noWrap/>
            <w:hideMark/>
          </w:tcPr>
          <w:p w14:paraId="6B8F11FF" w14:textId="709F751C" w:rsidR="000C70AC" w:rsidRPr="00F76342" w:rsidRDefault="000C70AC" w:rsidP="000C70AC">
            <w:pPr>
              <w:rPr>
                <w:highlight w:val="darkGray"/>
                <w:lang w:val="en-US"/>
              </w:rPr>
            </w:pPr>
            <w:del w:id="834" w:author="Erik Hedlin" w:date="2020-10-19T14:07:00Z">
              <w:r w:rsidRPr="00F76342" w:rsidDel="000C70AC">
                <w:rPr>
                  <w:rFonts w:cs="Calibri"/>
                  <w:color w:val="000000"/>
                </w:rPr>
                <w:delText>psi + ε + γ + p(year)</w:delText>
              </w:r>
            </w:del>
            <w:ins w:id="835" w:author="Erik Hedlin" w:date="2020-10-19T14:07:00Z">
              <w:r>
                <w:rPr>
                  <w:rFonts w:cs="Calibri"/>
                  <w:color w:val="000000"/>
                </w:rPr>
                <w:t>Distance to disturbance</w:t>
              </w:r>
            </w:ins>
          </w:p>
        </w:tc>
        <w:tc>
          <w:tcPr>
            <w:tcW w:w="1353" w:type="dxa"/>
            <w:noWrap/>
            <w:vAlign w:val="bottom"/>
            <w:hideMark/>
          </w:tcPr>
          <w:p w14:paraId="569938DA" w14:textId="5B8AE8EE" w:rsidR="000C70AC" w:rsidRPr="000C70AC" w:rsidRDefault="000C70AC" w:rsidP="000C70AC">
            <w:pPr>
              <w:jc w:val="center"/>
              <w:rPr>
                <w:rFonts w:ascii="Calibri" w:hAnsi="Calibri" w:cs="Calibri"/>
                <w:highlight w:val="darkGray"/>
                <w:lang w:val="en-US"/>
                <w:rPrChange w:id="836" w:author="Erik Hedlin" w:date="2020-10-19T14:08:00Z">
                  <w:rPr>
                    <w:highlight w:val="darkGray"/>
                    <w:lang w:val="en-US"/>
                  </w:rPr>
                </w:rPrChange>
              </w:rPr>
            </w:pPr>
            <w:ins w:id="837" w:author="Erik Hedlin" w:date="2020-10-19T14:08:00Z">
              <w:r w:rsidRPr="000C70AC">
                <w:rPr>
                  <w:rFonts w:ascii="Calibri" w:hAnsi="Calibri" w:cs="Calibri"/>
                  <w:color w:val="000000"/>
                </w:rPr>
                <w:t>1169.22</w:t>
              </w:r>
            </w:ins>
            <w:del w:id="838" w:author="Erik Hedlin" w:date="2020-10-19T14:08:00Z">
              <w:r w:rsidRPr="000C70AC" w:rsidDel="00775246">
                <w:rPr>
                  <w:rFonts w:ascii="Calibri" w:hAnsi="Calibri" w:cs="Calibri"/>
                  <w:color w:val="000000"/>
                  <w:rPrChange w:id="839" w:author="Erik Hedlin" w:date="2020-10-19T14:08:00Z">
                    <w:rPr>
                      <w:rFonts w:cs="Calibri"/>
                      <w:color w:val="000000"/>
                    </w:rPr>
                  </w:rPrChange>
                </w:rPr>
                <w:delText>872.26</w:delText>
              </w:r>
            </w:del>
          </w:p>
        </w:tc>
        <w:tc>
          <w:tcPr>
            <w:tcW w:w="1353" w:type="dxa"/>
            <w:noWrap/>
            <w:vAlign w:val="bottom"/>
            <w:hideMark/>
          </w:tcPr>
          <w:p w14:paraId="4F26E5A7" w14:textId="3971008D" w:rsidR="000C70AC" w:rsidRPr="000C70AC" w:rsidRDefault="000C70AC" w:rsidP="000C70AC">
            <w:pPr>
              <w:jc w:val="center"/>
              <w:rPr>
                <w:rFonts w:ascii="Calibri" w:hAnsi="Calibri" w:cs="Calibri"/>
                <w:highlight w:val="darkGray"/>
                <w:lang w:val="en-US"/>
                <w:rPrChange w:id="840" w:author="Erik Hedlin" w:date="2020-10-19T14:08:00Z">
                  <w:rPr>
                    <w:highlight w:val="darkGray"/>
                    <w:lang w:val="en-US"/>
                  </w:rPr>
                </w:rPrChange>
              </w:rPr>
            </w:pPr>
            <w:ins w:id="841" w:author="Erik Hedlin" w:date="2020-10-19T14:08:00Z">
              <w:r w:rsidRPr="000C70AC">
                <w:rPr>
                  <w:rFonts w:ascii="Calibri" w:hAnsi="Calibri" w:cs="Calibri"/>
                  <w:color w:val="000000"/>
                </w:rPr>
                <w:t>45.17</w:t>
              </w:r>
            </w:ins>
            <w:del w:id="842" w:author="Erik Hedlin" w:date="2020-10-19T14:08:00Z">
              <w:r w:rsidRPr="000C70AC" w:rsidDel="00775246">
                <w:rPr>
                  <w:rFonts w:ascii="Calibri" w:hAnsi="Calibri" w:cs="Calibri"/>
                  <w:color w:val="000000"/>
                  <w:rPrChange w:id="843" w:author="Erik Hedlin" w:date="2020-10-19T14:08:00Z">
                    <w:rPr>
                      <w:rFonts w:cs="Calibri"/>
                      <w:color w:val="000000"/>
                    </w:rPr>
                  </w:rPrChange>
                </w:rPr>
                <w:delText>46.32</w:delText>
              </w:r>
            </w:del>
          </w:p>
        </w:tc>
        <w:tc>
          <w:tcPr>
            <w:tcW w:w="1352" w:type="dxa"/>
            <w:noWrap/>
            <w:vAlign w:val="bottom"/>
            <w:hideMark/>
          </w:tcPr>
          <w:p w14:paraId="22450512" w14:textId="09AFD77C" w:rsidR="000C70AC" w:rsidRPr="000C70AC" w:rsidRDefault="000C70AC" w:rsidP="000C70AC">
            <w:pPr>
              <w:jc w:val="center"/>
              <w:rPr>
                <w:rFonts w:ascii="Calibri" w:hAnsi="Calibri" w:cs="Calibri"/>
                <w:highlight w:val="darkGray"/>
                <w:lang w:val="en-US"/>
                <w:rPrChange w:id="844" w:author="Erik Hedlin" w:date="2020-10-19T14:08:00Z">
                  <w:rPr>
                    <w:highlight w:val="darkGray"/>
                    <w:lang w:val="en-US"/>
                  </w:rPr>
                </w:rPrChange>
              </w:rPr>
            </w:pPr>
            <w:ins w:id="845" w:author="Erik Hedlin" w:date="2020-10-19T14:08:00Z">
              <w:r w:rsidRPr="000C70AC">
                <w:rPr>
                  <w:rFonts w:ascii="Calibri" w:hAnsi="Calibri" w:cs="Calibri"/>
                  <w:color w:val="000000"/>
                </w:rPr>
                <w:t>0.00</w:t>
              </w:r>
            </w:ins>
            <w:del w:id="846" w:author="Erik Hedlin" w:date="2020-10-19T14:08:00Z">
              <w:r w:rsidRPr="000C70AC" w:rsidDel="00775246">
                <w:rPr>
                  <w:rFonts w:ascii="Calibri" w:hAnsi="Calibri" w:cs="Calibri"/>
                  <w:color w:val="000000"/>
                  <w:rPrChange w:id="847" w:author="Erik Hedlin" w:date="2020-10-19T14:08:00Z">
                    <w:rPr>
                      <w:rFonts w:cs="Calibri"/>
                      <w:color w:val="000000"/>
                    </w:rPr>
                  </w:rPrChange>
                </w:rPr>
                <w:delText>0.00</w:delText>
              </w:r>
            </w:del>
          </w:p>
        </w:tc>
        <w:tc>
          <w:tcPr>
            <w:tcW w:w="1353" w:type="dxa"/>
            <w:noWrap/>
            <w:vAlign w:val="bottom"/>
            <w:hideMark/>
          </w:tcPr>
          <w:p w14:paraId="4CE04F5E" w14:textId="7300FA6E" w:rsidR="000C70AC" w:rsidRPr="000C70AC" w:rsidRDefault="000C70AC" w:rsidP="000C70AC">
            <w:pPr>
              <w:jc w:val="center"/>
              <w:rPr>
                <w:rFonts w:ascii="Calibri" w:hAnsi="Calibri" w:cs="Calibri"/>
                <w:highlight w:val="darkGray"/>
                <w:lang w:val="en-US"/>
                <w:rPrChange w:id="848" w:author="Erik Hedlin" w:date="2020-10-19T14:08:00Z">
                  <w:rPr>
                    <w:highlight w:val="darkGray"/>
                    <w:lang w:val="en-US"/>
                  </w:rPr>
                </w:rPrChange>
              </w:rPr>
            </w:pPr>
            <w:ins w:id="849" w:author="Erik Hedlin" w:date="2020-10-19T14:08:00Z">
              <w:r w:rsidRPr="000C70AC">
                <w:rPr>
                  <w:rFonts w:ascii="Calibri" w:hAnsi="Calibri" w:cs="Calibri"/>
                  <w:color w:val="000000"/>
                </w:rPr>
                <w:t>0.00</w:t>
              </w:r>
            </w:ins>
            <w:del w:id="850" w:author="Erik Hedlin" w:date="2020-10-19T14:08:00Z">
              <w:r w:rsidRPr="000C70AC" w:rsidDel="00775246">
                <w:rPr>
                  <w:rFonts w:ascii="Calibri" w:hAnsi="Calibri" w:cs="Calibri"/>
                  <w:color w:val="000000"/>
                  <w:rPrChange w:id="851" w:author="Erik Hedlin" w:date="2020-10-19T14:08:00Z">
                    <w:rPr>
                      <w:rFonts w:cs="Calibri"/>
                      <w:color w:val="000000"/>
                    </w:rPr>
                  </w:rPrChange>
                </w:rPr>
                <w:delText>0.00</w:delText>
              </w:r>
            </w:del>
          </w:p>
        </w:tc>
        <w:tc>
          <w:tcPr>
            <w:tcW w:w="1353" w:type="dxa"/>
            <w:noWrap/>
            <w:vAlign w:val="bottom"/>
            <w:hideMark/>
          </w:tcPr>
          <w:p w14:paraId="54519C18" w14:textId="5F70740A" w:rsidR="000C70AC" w:rsidRPr="000C70AC" w:rsidRDefault="000C70AC" w:rsidP="000C70AC">
            <w:pPr>
              <w:jc w:val="center"/>
              <w:rPr>
                <w:rFonts w:ascii="Calibri" w:hAnsi="Calibri" w:cs="Calibri"/>
                <w:highlight w:val="darkGray"/>
                <w:lang w:val="en-US"/>
                <w:rPrChange w:id="852" w:author="Erik Hedlin" w:date="2020-10-19T14:08:00Z">
                  <w:rPr>
                    <w:highlight w:val="darkGray"/>
                    <w:lang w:val="en-US"/>
                  </w:rPr>
                </w:rPrChange>
              </w:rPr>
            </w:pPr>
            <w:ins w:id="853" w:author="Erik Hedlin" w:date="2020-10-19T14:08:00Z">
              <w:r w:rsidRPr="000C70AC">
                <w:rPr>
                  <w:rFonts w:ascii="Calibri" w:hAnsi="Calibri" w:cs="Calibri"/>
                  <w:color w:val="000000"/>
                </w:rPr>
                <w:t>-566.89</w:t>
              </w:r>
            </w:ins>
            <w:del w:id="854" w:author="Erik Hedlin" w:date="2020-10-19T14:08:00Z">
              <w:r w:rsidRPr="000C70AC" w:rsidDel="00775246">
                <w:rPr>
                  <w:rFonts w:ascii="Calibri" w:hAnsi="Calibri" w:cs="Calibri"/>
                  <w:color w:val="000000"/>
                  <w:rPrChange w:id="855" w:author="Erik Hedlin" w:date="2020-10-19T14:08:00Z">
                    <w:rPr>
                      <w:rFonts w:cs="Calibri"/>
                      <w:color w:val="000000"/>
                    </w:rPr>
                  </w:rPrChange>
                </w:rPr>
                <w:delText>-423.46</w:delText>
              </w:r>
            </w:del>
          </w:p>
        </w:tc>
        <w:tc>
          <w:tcPr>
            <w:tcW w:w="1353" w:type="dxa"/>
            <w:noWrap/>
            <w:vAlign w:val="bottom"/>
            <w:hideMark/>
          </w:tcPr>
          <w:p w14:paraId="59DE217B" w14:textId="11A57AB1" w:rsidR="000C70AC" w:rsidRPr="000C70AC" w:rsidRDefault="000C70AC" w:rsidP="000C70AC">
            <w:pPr>
              <w:jc w:val="center"/>
              <w:rPr>
                <w:rFonts w:ascii="Calibri" w:hAnsi="Calibri" w:cs="Calibri"/>
                <w:highlight w:val="darkGray"/>
                <w:lang w:val="en-US"/>
                <w:rPrChange w:id="856" w:author="Erik Hedlin" w:date="2020-10-19T14:08:00Z">
                  <w:rPr>
                    <w:highlight w:val="darkGray"/>
                    <w:lang w:val="en-US"/>
                  </w:rPr>
                </w:rPrChange>
              </w:rPr>
            </w:pPr>
            <w:ins w:id="857" w:author="Erik Hedlin" w:date="2020-10-19T14:08:00Z">
              <w:r w:rsidRPr="000C70AC">
                <w:rPr>
                  <w:rFonts w:ascii="Calibri" w:hAnsi="Calibri" w:cs="Calibri"/>
                  <w:color w:val="000000"/>
                </w:rPr>
                <w:t>1.00</w:t>
              </w:r>
            </w:ins>
            <w:del w:id="858" w:author="Erik Hedlin" w:date="2020-10-19T14:08:00Z">
              <w:r w:rsidRPr="000C70AC" w:rsidDel="00775246">
                <w:rPr>
                  <w:rFonts w:ascii="Calibri" w:hAnsi="Calibri" w:cs="Calibri"/>
                  <w:color w:val="000000"/>
                  <w:rPrChange w:id="859" w:author="Erik Hedlin" w:date="2020-10-19T14:08:00Z">
                    <w:rPr>
                      <w:rFonts w:cs="Calibri"/>
                      <w:color w:val="000000"/>
                    </w:rPr>
                  </w:rPrChange>
                </w:rPr>
                <w:delText>1.00</w:delText>
              </w:r>
            </w:del>
          </w:p>
        </w:tc>
      </w:tr>
      <w:tr w:rsidR="000C70AC" w:rsidRPr="00564B71" w14:paraId="54C0899E" w14:textId="77777777" w:rsidTr="008A1C71">
        <w:trPr>
          <w:gridAfter w:val="1"/>
          <w:cnfStyle w:val="000000010000" w:firstRow="0" w:lastRow="0" w:firstColumn="0" w:lastColumn="0" w:oddVBand="0" w:evenVBand="0" w:oddHBand="0" w:evenHBand="1" w:firstRowFirstColumn="0" w:firstRowLastColumn="0" w:lastRowFirstColumn="0" w:lastRowLastColumn="0"/>
          <w:wAfter w:w="1211" w:type="dxa"/>
          <w:trHeight w:val="20"/>
        </w:trPr>
        <w:tc>
          <w:tcPr>
            <w:tcW w:w="3969" w:type="dxa"/>
            <w:noWrap/>
            <w:hideMark/>
          </w:tcPr>
          <w:p w14:paraId="46353FE3" w14:textId="50B68775" w:rsidR="000C70AC" w:rsidRPr="00F76342" w:rsidRDefault="000C70AC" w:rsidP="000C70AC">
            <w:pPr>
              <w:rPr>
                <w:highlight w:val="darkGray"/>
                <w:lang w:val="en-US"/>
              </w:rPr>
            </w:pPr>
            <w:del w:id="860" w:author="Erik Hedlin" w:date="2020-10-19T14:07:00Z">
              <w:r w:rsidRPr="00F76342" w:rsidDel="000C70AC">
                <w:rPr>
                  <w:rFonts w:cs="Calibri"/>
                  <w:color w:val="000000"/>
                </w:rPr>
                <w:delText>psi + ε + γ(dist2dist) + p</w:delText>
              </w:r>
            </w:del>
            <w:ins w:id="861" w:author="Erik Hedlin" w:date="2020-10-19T14:07:00Z">
              <w:r>
                <w:rPr>
                  <w:rFonts w:cs="Calibri"/>
                  <w:color w:val="000000"/>
                </w:rPr>
                <w:t>NDVI</w:t>
              </w:r>
            </w:ins>
          </w:p>
        </w:tc>
        <w:tc>
          <w:tcPr>
            <w:tcW w:w="1353" w:type="dxa"/>
            <w:noWrap/>
            <w:vAlign w:val="bottom"/>
            <w:hideMark/>
          </w:tcPr>
          <w:p w14:paraId="60D799D5" w14:textId="590CC9E0" w:rsidR="000C70AC" w:rsidRPr="000C70AC" w:rsidRDefault="000C70AC" w:rsidP="000C70AC">
            <w:pPr>
              <w:jc w:val="center"/>
              <w:rPr>
                <w:rFonts w:ascii="Calibri" w:hAnsi="Calibri" w:cs="Calibri"/>
                <w:highlight w:val="darkGray"/>
                <w:lang w:val="en-US"/>
                <w:rPrChange w:id="862" w:author="Erik Hedlin" w:date="2020-10-19T14:08:00Z">
                  <w:rPr>
                    <w:highlight w:val="darkGray"/>
                    <w:lang w:val="en-US"/>
                  </w:rPr>
                </w:rPrChange>
              </w:rPr>
            </w:pPr>
            <w:ins w:id="863" w:author="Erik Hedlin" w:date="2020-10-19T14:08:00Z">
              <w:r w:rsidRPr="000C70AC">
                <w:rPr>
                  <w:rFonts w:ascii="Calibri" w:hAnsi="Calibri" w:cs="Calibri"/>
                  <w:color w:val="000000"/>
                </w:rPr>
                <w:t>1186.82</w:t>
              </w:r>
            </w:ins>
            <w:del w:id="864" w:author="Erik Hedlin" w:date="2020-10-19T14:08:00Z">
              <w:r w:rsidRPr="000C70AC" w:rsidDel="00775246">
                <w:rPr>
                  <w:rFonts w:ascii="Calibri" w:hAnsi="Calibri" w:cs="Calibri"/>
                  <w:color w:val="000000"/>
                  <w:rPrChange w:id="865" w:author="Erik Hedlin" w:date="2020-10-19T14:08:00Z">
                    <w:rPr>
                      <w:rFonts w:cs="Calibri"/>
                      <w:color w:val="000000"/>
                    </w:rPr>
                  </w:rPrChange>
                </w:rPr>
                <w:delText>936.30</w:delText>
              </w:r>
            </w:del>
          </w:p>
        </w:tc>
        <w:tc>
          <w:tcPr>
            <w:tcW w:w="1353" w:type="dxa"/>
            <w:noWrap/>
            <w:vAlign w:val="bottom"/>
            <w:hideMark/>
          </w:tcPr>
          <w:p w14:paraId="4A3574BE" w14:textId="321D35D3" w:rsidR="000C70AC" w:rsidRPr="000C70AC" w:rsidRDefault="000C70AC" w:rsidP="000C70AC">
            <w:pPr>
              <w:jc w:val="center"/>
              <w:rPr>
                <w:rFonts w:ascii="Calibri" w:hAnsi="Calibri" w:cs="Calibri"/>
                <w:highlight w:val="darkGray"/>
                <w:lang w:val="en-US"/>
                <w:rPrChange w:id="866" w:author="Erik Hedlin" w:date="2020-10-19T14:08:00Z">
                  <w:rPr>
                    <w:highlight w:val="darkGray"/>
                    <w:lang w:val="en-US"/>
                  </w:rPr>
                </w:rPrChange>
              </w:rPr>
            </w:pPr>
            <w:ins w:id="867" w:author="Erik Hedlin" w:date="2020-10-19T14:08:00Z">
              <w:r w:rsidRPr="000C70AC">
                <w:rPr>
                  <w:rFonts w:ascii="Calibri" w:hAnsi="Calibri" w:cs="Calibri"/>
                  <w:color w:val="000000"/>
                </w:rPr>
                <w:t>62.77</w:t>
              </w:r>
            </w:ins>
            <w:del w:id="868" w:author="Erik Hedlin" w:date="2020-10-19T14:08:00Z">
              <w:r w:rsidRPr="000C70AC" w:rsidDel="00775246">
                <w:rPr>
                  <w:rFonts w:ascii="Calibri" w:hAnsi="Calibri" w:cs="Calibri"/>
                  <w:color w:val="000000"/>
                  <w:rPrChange w:id="869" w:author="Erik Hedlin" w:date="2020-10-19T14:08:00Z">
                    <w:rPr>
                      <w:rFonts w:cs="Calibri"/>
                      <w:color w:val="000000"/>
                    </w:rPr>
                  </w:rPrChange>
                </w:rPr>
                <w:delText>110.36</w:delText>
              </w:r>
            </w:del>
          </w:p>
        </w:tc>
        <w:tc>
          <w:tcPr>
            <w:tcW w:w="1352" w:type="dxa"/>
            <w:noWrap/>
            <w:vAlign w:val="bottom"/>
            <w:hideMark/>
          </w:tcPr>
          <w:p w14:paraId="7FCC7A3B" w14:textId="07243417" w:rsidR="000C70AC" w:rsidRPr="000C70AC" w:rsidRDefault="000C70AC" w:rsidP="000C70AC">
            <w:pPr>
              <w:jc w:val="center"/>
              <w:rPr>
                <w:rFonts w:ascii="Calibri" w:hAnsi="Calibri" w:cs="Calibri"/>
                <w:highlight w:val="darkGray"/>
                <w:lang w:val="en-US"/>
                <w:rPrChange w:id="870" w:author="Erik Hedlin" w:date="2020-10-19T14:08:00Z">
                  <w:rPr>
                    <w:highlight w:val="darkGray"/>
                    <w:lang w:val="en-US"/>
                  </w:rPr>
                </w:rPrChange>
              </w:rPr>
            </w:pPr>
            <w:ins w:id="871" w:author="Erik Hedlin" w:date="2020-10-19T14:08:00Z">
              <w:r w:rsidRPr="000C70AC">
                <w:rPr>
                  <w:rFonts w:ascii="Calibri" w:hAnsi="Calibri" w:cs="Calibri"/>
                  <w:color w:val="000000"/>
                </w:rPr>
                <w:t>0.00</w:t>
              </w:r>
            </w:ins>
            <w:del w:id="872" w:author="Erik Hedlin" w:date="2020-10-19T14:08:00Z">
              <w:r w:rsidRPr="000C70AC" w:rsidDel="00775246">
                <w:rPr>
                  <w:rFonts w:ascii="Calibri" w:hAnsi="Calibri" w:cs="Calibri"/>
                  <w:color w:val="000000"/>
                  <w:rPrChange w:id="873" w:author="Erik Hedlin" w:date="2020-10-19T14:08:00Z">
                    <w:rPr>
                      <w:rFonts w:cs="Calibri"/>
                      <w:color w:val="000000"/>
                    </w:rPr>
                  </w:rPrChange>
                </w:rPr>
                <w:delText>0.00</w:delText>
              </w:r>
            </w:del>
          </w:p>
        </w:tc>
        <w:tc>
          <w:tcPr>
            <w:tcW w:w="1353" w:type="dxa"/>
            <w:noWrap/>
            <w:vAlign w:val="bottom"/>
            <w:hideMark/>
          </w:tcPr>
          <w:p w14:paraId="627A2823" w14:textId="755F18CF" w:rsidR="000C70AC" w:rsidRPr="000C70AC" w:rsidRDefault="000C70AC" w:rsidP="000C70AC">
            <w:pPr>
              <w:jc w:val="center"/>
              <w:rPr>
                <w:rFonts w:ascii="Calibri" w:hAnsi="Calibri" w:cs="Calibri"/>
                <w:highlight w:val="darkGray"/>
                <w:lang w:val="en-US"/>
                <w:rPrChange w:id="874" w:author="Erik Hedlin" w:date="2020-10-19T14:08:00Z">
                  <w:rPr>
                    <w:highlight w:val="darkGray"/>
                    <w:lang w:val="en-US"/>
                  </w:rPr>
                </w:rPrChange>
              </w:rPr>
            </w:pPr>
            <w:ins w:id="875" w:author="Erik Hedlin" w:date="2020-10-19T14:08:00Z">
              <w:r w:rsidRPr="000C70AC">
                <w:rPr>
                  <w:rFonts w:ascii="Calibri" w:hAnsi="Calibri" w:cs="Calibri"/>
                  <w:color w:val="000000"/>
                </w:rPr>
                <w:t>0.00</w:t>
              </w:r>
            </w:ins>
            <w:del w:id="876" w:author="Erik Hedlin" w:date="2020-10-19T14:08:00Z">
              <w:r w:rsidRPr="000C70AC" w:rsidDel="00775246">
                <w:rPr>
                  <w:rFonts w:ascii="Calibri" w:hAnsi="Calibri" w:cs="Calibri"/>
                  <w:color w:val="000000"/>
                  <w:rPrChange w:id="877" w:author="Erik Hedlin" w:date="2020-10-19T14:08:00Z">
                    <w:rPr>
                      <w:rFonts w:cs="Calibri"/>
                      <w:color w:val="000000"/>
                    </w:rPr>
                  </w:rPrChange>
                </w:rPr>
                <w:delText>0.00</w:delText>
              </w:r>
            </w:del>
          </w:p>
        </w:tc>
        <w:tc>
          <w:tcPr>
            <w:tcW w:w="1353" w:type="dxa"/>
            <w:noWrap/>
            <w:vAlign w:val="bottom"/>
            <w:hideMark/>
          </w:tcPr>
          <w:p w14:paraId="0362A68D" w14:textId="469EB126" w:rsidR="000C70AC" w:rsidRPr="000C70AC" w:rsidRDefault="000C70AC" w:rsidP="000C70AC">
            <w:pPr>
              <w:jc w:val="center"/>
              <w:rPr>
                <w:rFonts w:ascii="Calibri" w:hAnsi="Calibri" w:cs="Calibri"/>
                <w:highlight w:val="darkGray"/>
                <w:lang w:val="en-US"/>
                <w:rPrChange w:id="878" w:author="Erik Hedlin" w:date="2020-10-19T14:08:00Z">
                  <w:rPr>
                    <w:highlight w:val="darkGray"/>
                    <w:lang w:val="en-US"/>
                  </w:rPr>
                </w:rPrChange>
              </w:rPr>
            </w:pPr>
            <w:ins w:id="879" w:author="Erik Hedlin" w:date="2020-10-19T14:08:00Z">
              <w:r w:rsidRPr="000C70AC">
                <w:rPr>
                  <w:rFonts w:ascii="Calibri" w:hAnsi="Calibri" w:cs="Calibri"/>
                  <w:color w:val="000000"/>
                </w:rPr>
                <w:t>-575.68</w:t>
              </w:r>
            </w:ins>
            <w:del w:id="880" w:author="Erik Hedlin" w:date="2020-10-19T14:08:00Z">
              <w:r w:rsidRPr="000C70AC" w:rsidDel="00775246">
                <w:rPr>
                  <w:rFonts w:ascii="Calibri" w:hAnsi="Calibri" w:cs="Calibri"/>
                  <w:color w:val="000000"/>
                  <w:rPrChange w:id="881" w:author="Erik Hedlin" w:date="2020-10-19T14:08:00Z">
                    <w:rPr>
                      <w:rFonts w:cs="Calibri"/>
                      <w:color w:val="000000"/>
                    </w:rPr>
                  </w:rPrChange>
                </w:rPr>
                <w:delText>-462.79</w:delText>
              </w:r>
            </w:del>
          </w:p>
        </w:tc>
        <w:tc>
          <w:tcPr>
            <w:tcW w:w="1353" w:type="dxa"/>
            <w:noWrap/>
            <w:vAlign w:val="bottom"/>
            <w:hideMark/>
          </w:tcPr>
          <w:p w14:paraId="7A9C2EE9" w14:textId="5B9EE58D" w:rsidR="000C70AC" w:rsidRPr="000C70AC" w:rsidRDefault="000C70AC" w:rsidP="000C70AC">
            <w:pPr>
              <w:jc w:val="center"/>
              <w:rPr>
                <w:rFonts w:ascii="Calibri" w:hAnsi="Calibri" w:cs="Calibri"/>
                <w:highlight w:val="darkGray"/>
                <w:lang w:val="en-US"/>
                <w:rPrChange w:id="882" w:author="Erik Hedlin" w:date="2020-10-19T14:08:00Z">
                  <w:rPr>
                    <w:highlight w:val="darkGray"/>
                    <w:lang w:val="en-US"/>
                  </w:rPr>
                </w:rPrChange>
              </w:rPr>
            </w:pPr>
            <w:ins w:id="883" w:author="Erik Hedlin" w:date="2020-10-19T14:08:00Z">
              <w:r w:rsidRPr="000C70AC">
                <w:rPr>
                  <w:rFonts w:ascii="Calibri" w:hAnsi="Calibri" w:cs="Calibri"/>
                  <w:color w:val="000000"/>
                </w:rPr>
                <w:t>1.00</w:t>
              </w:r>
            </w:ins>
            <w:del w:id="884" w:author="Erik Hedlin" w:date="2020-10-19T14:08:00Z">
              <w:r w:rsidRPr="000C70AC" w:rsidDel="00775246">
                <w:rPr>
                  <w:rFonts w:ascii="Calibri" w:hAnsi="Calibri" w:cs="Calibri"/>
                  <w:color w:val="000000"/>
                  <w:rPrChange w:id="885" w:author="Erik Hedlin" w:date="2020-10-19T14:08:00Z">
                    <w:rPr>
                      <w:rFonts w:cs="Calibri"/>
                      <w:color w:val="000000"/>
                    </w:rPr>
                  </w:rPrChange>
                </w:rPr>
                <w:delText>1.00</w:delText>
              </w:r>
            </w:del>
          </w:p>
        </w:tc>
      </w:tr>
      <w:tr w:rsidR="000C70AC" w:rsidRPr="00564B71" w14:paraId="78F4010D" w14:textId="77777777" w:rsidTr="008A1C71">
        <w:trPr>
          <w:gridAfter w:val="1"/>
          <w:cnfStyle w:val="000000100000" w:firstRow="0" w:lastRow="0" w:firstColumn="0" w:lastColumn="0" w:oddVBand="0" w:evenVBand="0" w:oddHBand="1" w:evenHBand="0" w:firstRowFirstColumn="0" w:firstRowLastColumn="0" w:lastRowFirstColumn="0" w:lastRowLastColumn="0"/>
          <w:wAfter w:w="1211" w:type="dxa"/>
          <w:trHeight w:val="20"/>
        </w:trPr>
        <w:tc>
          <w:tcPr>
            <w:tcW w:w="3969" w:type="dxa"/>
            <w:noWrap/>
            <w:hideMark/>
          </w:tcPr>
          <w:p w14:paraId="796C5EAB" w14:textId="1D94B08D" w:rsidR="000C70AC" w:rsidRPr="00F76342" w:rsidRDefault="000C70AC" w:rsidP="000C70AC">
            <w:pPr>
              <w:rPr>
                <w:highlight w:val="darkGray"/>
                <w:lang w:val="en-US"/>
              </w:rPr>
            </w:pPr>
            <w:del w:id="886" w:author="Erik Hedlin" w:date="2020-10-19T14:07:00Z">
              <w:r w:rsidRPr="00F76342" w:rsidDel="000C70AC">
                <w:rPr>
                  <w:rFonts w:cs="Calibri"/>
                  <w:color w:val="000000"/>
                </w:rPr>
                <w:delText>psi + ε(dnon) + γ + p</w:delText>
              </w:r>
            </w:del>
            <w:ins w:id="887" w:author="Erik Hedlin" w:date="2020-10-19T14:07:00Z">
              <w:r>
                <w:rPr>
                  <w:rFonts w:cs="Calibri"/>
                  <w:color w:val="000000"/>
                </w:rPr>
                <w:t>Distance to nearest occupied neighbour</w:t>
              </w:r>
            </w:ins>
          </w:p>
        </w:tc>
        <w:tc>
          <w:tcPr>
            <w:tcW w:w="1353" w:type="dxa"/>
            <w:noWrap/>
            <w:vAlign w:val="bottom"/>
            <w:hideMark/>
          </w:tcPr>
          <w:p w14:paraId="2A5232E0" w14:textId="1EEEABC9" w:rsidR="000C70AC" w:rsidRPr="000C70AC" w:rsidRDefault="000C70AC" w:rsidP="000C70AC">
            <w:pPr>
              <w:jc w:val="center"/>
              <w:rPr>
                <w:rFonts w:ascii="Calibri" w:hAnsi="Calibri" w:cs="Calibri"/>
                <w:highlight w:val="darkGray"/>
                <w:lang w:val="en-US"/>
                <w:rPrChange w:id="888" w:author="Erik Hedlin" w:date="2020-10-19T14:08:00Z">
                  <w:rPr>
                    <w:highlight w:val="darkGray"/>
                    <w:lang w:val="en-US"/>
                  </w:rPr>
                </w:rPrChange>
              </w:rPr>
            </w:pPr>
            <w:ins w:id="889" w:author="Erik Hedlin" w:date="2020-10-19T14:08:00Z">
              <w:r w:rsidRPr="000C70AC">
                <w:rPr>
                  <w:rFonts w:ascii="Calibri" w:hAnsi="Calibri" w:cs="Calibri"/>
                  <w:color w:val="000000"/>
                </w:rPr>
                <w:t>1254.56</w:t>
              </w:r>
            </w:ins>
            <w:del w:id="890" w:author="Erik Hedlin" w:date="2020-10-19T14:08:00Z">
              <w:r w:rsidRPr="000C70AC" w:rsidDel="00775246">
                <w:rPr>
                  <w:rFonts w:ascii="Calibri" w:hAnsi="Calibri" w:cs="Calibri"/>
                  <w:color w:val="000000"/>
                  <w:rPrChange w:id="891" w:author="Erik Hedlin" w:date="2020-10-19T14:08:00Z">
                    <w:rPr>
                      <w:rFonts w:cs="Calibri"/>
                      <w:color w:val="000000"/>
                    </w:rPr>
                  </w:rPrChange>
                </w:rPr>
                <w:delText>936.78</w:delText>
              </w:r>
            </w:del>
          </w:p>
        </w:tc>
        <w:tc>
          <w:tcPr>
            <w:tcW w:w="1353" w:type="dxa"/>
            <w:noWrap/>
            <w:vAlign w:val="bottom"/>
            <w:hideMark/>
          </w:tcPr>
          <w:p w14:paraId="2E7672AC" w14:textId="678EA608" w:rsidR="000C70AC" w:rsidRPr="000C70AC" w:rsidRDefault="000C70AC" w:rsidP="000C70AC">
            <w:pPr>
              <w:jc w:val="center"/>
              <w:rPr>
                <w:rFonts w:ascii="Calibri" w:hAnsi="Calibri" w:cs="Calibri"/>
                <w:highlight w:val="darkGray"/>
                <w:lang w:val="en-US"/>
                <w:rPrChange w:id="892" w:author="Erik Hedlin" w:date="2020-10-19T14:08:00Z">
                  <w:rPr>
                    <w:highlight w:val="darkGray"/>
                    <w:lang w:val="en-US"/>
                  </w:rPr>
                </w:rPrChange>
              </w:rPr>
            </w:pPr>
            <w:ins w:id="893" w:author="Erik Hedlin" w:date="2020-10-19T14:08:00Z">
              <w:r w:rsidRPr="000C70AC">
                <w:rPr>
                  <w:rFonts w:ascii="Calibri" w:hAnsi="Calibri" w:cs="Calibri"/>
                  <w:color w:val="000000"/>
                </w:rPr>
                <w:t>130.51</w:t>
              </w:r>
            </w:ins>
            <w:del w:id="894" w:author="Erik Hedlin" w:date="2020-10-19T14:08:00Z">
              <w:r w:rsidRPr="000C70AC" w:rsidDel="00775246">
                <w:rPr>
                  <w:rFonts w:ascii="Calibri" w:hAnsi="Calibri" w:cs="Calibri"/>
                  <w:color w:val="000000"/>
                  <w:rPrChange w:id="895" w:author="Erik Hedlin" w:date="2020-10-19T14:08:00Z">
                    <w:rPr>
                      <w:rFonts w:cs="Calibri"/>
                      <w:color w:val="000000"/>
                    </w:rPr>
                  </w:rPrChange>
                </w:rPr>
                <w:delText>110.84</w:delText>
              </w:r>
            </w:del>
          </w:p>
        </w:tc>
        <w:tc>
          <w:tcPr>
            <w:tcW w:w="1352" w:type="dxa"/>
            <w:noWrap/>
            <w:vAlign w:val="bottom"/>
            <w:hideMark/>
          </w:tcPr>
          <w:p w14:paraId="111A0C46" w14:textId="00940C4D" w:rsidR="000C70AC" w:rsidRPr="000C70AC" w:rsidRDefault="000C70AC" w:rsidP="000C70AC">
            <w:pPr>
              <w:jc w:val="center"/>
              <w:rPr>
                <w:rFonts w:ascii="Calibri" w:hAnsi="Calibri" w:cs="Calibri"/>
                <w:highlight w:val="darkGray"/>
                <w:lang w:val="en-US"/>
                <w:rPrChange w:id="896" w:author="Erik Hedlin" w:date="2020-10-19T14:08:00Z">
                  <w:rPr>
                    <w:highlight w:val="darkGray"/>
                    <w:lang w:val="en-US"/>
                  </w:rPr>
                </w:rPrChange>
              </w:rPr>
            </w:pPr>
            <w:ins w:id="897" w:author="Erik Hedlin" w:date="2020-10-19T14:08:00Z">
              <w:r w:rsidRPr="000C70AC">
                <w:rPr>
                  <w:rFonts w:ascii="Calibri" w:hAnsi="Calibri" w:cs="Calibri"/>
                  <w:color w:val="000000"/>
                </w:rPr>
                <w:t>0.00</w:t>
              </w:r>
            </w:ins>
            <w:del w:id="898" w:author="Erik Hedlin" w:date="2020-10-19T14:08:00Z">
              <w:r w:rsidRPr="000C70AC" w:rsidDel="00775246">
                <w:rPr>
                  <w:rFonts w:ascii="Calibri" w:hAnsi="Calibri" w:cs="Calibri"/>
                  <w:color w:val="000000"/>
                  <w:rPrChange w:id="899" w:author="Erik Hedlin" w:date="2020-10-19T14:08:00Z">
                    <w:rPr>
                      <w:rFonts w:cs="Calibri"/>
                      <w:color w:val="000000"/>
                    </w:rPr>
                  </w:rPrChange>
                </w:rPr>
                <w:delText>0.00</w:delText>
              </w:r>
            </w:del>
          </w:p>
        </w:tc>
        <w:tc>
          <w:tcPr>
            <w:tcW w:w="1353" w:type="dxa"/>
            <w:noWrap/>
            <w:vAlign w:val="bottom"/>
            <w:hideMark/>
          </w:tcPr>
          <w:p w14:paraId="2F55A077" w14:textId="418C5D05" w:rsidR="000C70AC" w:rsidRPr="000C70AC" w:rsidRDefault="000C70AC" w:rsidP="000C70AC">
            <w:pPr>
              <w:jc w:val="center"/>
              <w:rPr>
                <w:rFonts w:ascii="Calibri" w:hAnsi="Calibri" w:cs="Calibri"/>
                <w:highlight w:val="darkGray"/>
                <w:lang w:val="en-US"/>
                <w:rPrChange w:id="900" w:author="Erik Hedlin" w:date="2020-10-19T14:08:00Z">
                  <w:rPr>
                    <w:highlight w:val="darkGray"/>
                    <w:lang w:val="en-US"/>
                  </w:rPr>
                </w:rPrChange>
              </w:rPr>
            </w:pPr>
            <w:ins w:id="901" w:author="Erik Hedlin" w:date="2020-10-19T14:08:00Z">
              <w:r w:rsidRPr="000C70AC">
                <w:rPr>
                  <w:rFonts w:ascii="Calibri" w:hAnsi="Calibri" w:cs="Calibri"/>
                  <w:color w:val="000000"/>
                </w:rPr>
                <w:t>0.00</w:t>
              </w:r>
            </w:ins>
            <w:del w:id="902" w:author="Erik Hedlin" w:date="2020-10-19T14:08:00Z">
              <w:r w:rsidRPr="000C70AC" w:rsidDel="00775246">
                <w:rPr>
                  <w:rFonts w:ascii="Calibri" w:hAnsi="Calibri" w:cs="Calibri"/>
                  <w:color w:val="000000"/>
                  <w:rPrChange w:id="903" w:author="Erik Hedlin" w:date="2020-10-19T14:08:00Z">
                    <w:rPr>
                      <w:rFonts w:cs="Calibri"/>
                      <w:color w:val="000000"/>
                    </w:rPr>
                  </w:rPrChange>
                </w:rPr>
                <w:delText>0.00</w:delText>
              </w:r>
            </w:del>
          </w:p>
        </w:tc>
        <w:tc>
          <w:tcPr>
            <w:tcW w:w="1353" w:type="dxa"/>
            <w:noWrap/>
            <w:vAlign w:val="bottom"/>
            <w:hideMark/>
          </w:tcPr>
          <w:p w14:paraId="02F9B034" w14:textId="6D600793" w:rsidR="000C70AC" w:rsidRPr="000C70AC" w:rsidRDefault="000C70AC" w:rsidP="000C70AC">
            <w:pPr>
              <w:jc w:val="center"/>
              <w:rPr>
                <w:rFonts w:ascii="Calibri" w:hAnsi="Calibri" w:cs="Calibri"/>
                <w:highlight w:val="darkGray"/>
                <w:lang w:val="en-US"/>
                <w:rPrChange w:id="904" w:author="Erik Hedlin" w:date="2020-10-19T14:08:00Z">
                  <w:rPr>
                    <w:highlight w:val="darkGray"/>
                    <w:lang w:val="en-US"/>
                  </w:rPr>
                </w:rPrChange>
              </w:rPr>
            </w:pPr>
            <w:ins w:id="905" w:author="Erik Hedlin" w:date="2020-10-19T14:08:00Z">
              <w:r w:rsidRPr="000C70AC">
                <w:rPr>
                  <w:rFonts w:ascii="Calibri" w:hAnsi="Calibri" w:cs="Calibri"/>
                  <w:color w:val="000000"/>
                </w:rPr>
                <w:t>-620.85</w:t>
              </w:r>
            </w:ins>
            <w:del w:id="906" w:author="Erik Hedlin" w:date="2020-10-19T14:08:00Z">
              <w:r w:rsidRPr="000C70AC" w:rsidDel="00775246">
                <w:rPr>
                  <w:rFonts w:ascii="Calibri" w:hAnsi="Calibri" w:cs="Calibri"/>
                  <w:color w:val="000000"/>
                  <w:rPrChange w:id="907" w:author="Erik Hedlin" w:date="2020-10-19T14:08:00Z">
                    <w:rPr>
                      <w:rFonts w:cs="Calibri"/>
                      <w:color w:val="000000"/>
                    </w:rPr>
                  </w:rPrChange>
                </w:rPr>
                <w:delText>-463.03</w:delText>
              </w:r>
            </w:del>
          </w:p>
        </w:tc>
        <w:tc>
          <w:tcPr>
            <w:tcW w:w="1353" w:type="dxa"/>
            <w:noWrap/>
            <w:vAlign w:val="bottom"/>
            <w:hideMark/>
          </w:tcPr>
          <w:p w14:paraId="3FE96C7E" w14:textId="24AF61B7" w:rsidR="000C70AC" w:rsidRPr="000C70AC" w:rsidRDefault="000C70AC" w:rsidP="000C70AC">
            <w:pPr>
              <w:jc w:val="center"/>
              <w:rPr>
                <w:rFonts w:ascii="Calibri" w:hAnsi="Calibri" w:cs="Calibri"/>
                <w:highlight w:val="darkGray"/>
                <w:lang w:val="en-US"/>
                <w:rPrChange w:id="908" w:author="Erik Hedlin" w:date="2020-10-19T14:08:00Z">
                  <w:rPr>
                    <w:highlight w:val="darkGray"/>
                    <w:lang w:val="en-US"/>
                  </w:rPr>
                </w:rPrChange>
              </w:rPr>
            </w:pPr>
            <w:ins w:id="909" w:author="Erik Hedlin" w:date="2020-10-19T14:08:00Z">
              <w:r w:rsidRPr="000C70AC">
                <w:rPr>
                  <w:rFonts w:ascii="Calibri" w:hAnsi="Calibri" w:cs="Calibri"/>
                  <w:color w:val="000000"/>
                </w:rPr>
                <w:t>1.00</w:t>
              </w:r>
            </w:ins>
            <w:del w:id="910" w:author="Erik Hedlin" w:date="2020-10-19T14:08:00Z">
              <w:r w:rsidRPr="000C70AC" w:rsidDel="00775246">
                <w:rPr>
                  <w:rFonts w:ascii="Calibri" w:hAnsi="Calibri" w:cs="Calibri"/>
                  <w:color w:val="000000"/>
                  <w:rPrChange w:id="911" w:author="Erik Hedlin" w:date="2020-10-19T14:08:00Z">
                    <w:rPr>
                      <w:rFonts w:cs="Calibri"/>
                      <w:color w:val="000000"/>
                    </w:rPr>
                  </w:rPrChange>
                </w:rPr>
                <w:delText>1.00</w:delText>
              </w:r>
            </w:del>
          </w:p>
        </w:tc>
      </w:tr>
      <w:tr w:rsidR="00DF37B5" w:rsidRPr="00DC095F" w14:paraId="1C69FB19" w14:textId="77777777" w:rsidTr="008A1C71">
        <w:trPr>
          <w:cnfStyle w:val="000000010000" w:firstRow="0" w:lastRow="0" w:firstColumn="0" w:lastColumn="0" w:oddVBand="0" w:evenVBand="0" w:oddHBand="0" w:evenHBand="1" w:firstRowFirstColumn="0" w:firstRowLastColumn="0" w:lastRowFirstColumn="0" w:lastRowLastColumn="0"/>
          <w:trHeight w:val="620"/>
        </w:trPr>
        <w:tc>
          <w:tcPr>
            <w:tcW w:w="13297" w:type="dxa"/>
            <w:gridSpan w:val="8"/>
            <w:tcBorders>
              <w:top w:val="single" w:sz="12" w:space="0" w:color="auto"/>
              <w:bottom w:val="nil"/>
            </w:tcBorders>
            <w:shd w:val="clear" w:color="auto" w:fill="auto"/>
            <w:noWrap/>
          </w:tcPr>
          <w:p w14:paraId="141FA0D6" w14:textId="77777777" w:rsidR="00DF37B5" w:rsidRPr="00DC095F" w:rsidRDefault="00DF37B5" w:rsidP="008A1C71">
            <w:pPr>
              <w:rPr>
                <w:i/>
                <w:iCs/>
                <w:highlight w:val="darkGray"/>
                <w:lang w:val="en-US"/>
              </w:rPr>
            </w:pPr>
            <w:r w:rsidRPr="00DC095F">
              <w:rPr>
                <w:i/>
                <w:iCs/>
                <w:lang w:val="en-US"/>
              </w:rPr>
              <w:t xml:space="preserve">Model selection was conducted using Akaike Information Criterion (AIC). Model parameters reflect first-year occupancy, colonization, extinction and detection. Covariates used to model the above parameters were distance to nearest </w:t>
            </w:r>
            <w:proofErr w:type="spellStart"/>
            <w:r w:rsidRPr="00DC095F">
              <w:rPr>
                <w:i/>
                <w:iCs/>
                <w:lang w:val="en-US"/>
              </w:rPr>
              <w:t>neighbour</w:t>
            </w:r>
            <w:proofErr w:type="spellEnd"/>
            <w:r w:rsidRPr="00DC095F">
              <w:rPr>
                <w:i/>
                <w:iCs/>
                <w:lang w:val="en-US"/>
              </w:rPr>
              <w:t xml:space="preserve"> (</w:t>
            </w:r>
            <w:proofErr w:type="spellStart"/>
            <w:r w:rsidRPr="00DC095F">
              <w:rPr>
                <w:i/>
                <w:iCs/>
                <w:lang w:val="en-US"/>
              </w:rPr>
              <w:t>dnon</w:t>
            </w:r>
            <w:proofErr w:type="spellEnd"/>
            <w:r w:rsidRPr="00DC095F">
              <w:rPr>
                <w:i/>
                <w:iCs/>
                <w:lang w:val="en-US"/>
              </w:rPr>
              <w:t>), distance to disturbance (dist2dist), and year.</w:t>
            </w:r>
          </w:p>
        </w:tc>
      </w:tr>
    </w:tbl>
    <w:p w14:paraId="28D2C141" w14:textId="77777777" w:rsidR="00DF37B5" w:rsidRDefault="00DF37B5" w:rsidP="00DF37B5">
      <w:pPr>
        <w:pStyle w:val="Heading4"/>
        <w:numPr>
          <w:ilvl w:val="0"/>
          <w:numId w:val="0"/>
        </w:numPr>
        <w:sectPr w:rsidR="00DF37B5" w:rsidSect="008A1C71">
          <w:headerReference w:type="default" r:id="rId19"/>
          <w:headerReference w:type="first" r:id="rId20"/>
          <w:pgSz w:w="15840" w:h="12240" w:orient="landscape" w:code="1"/>
          <w:pgMar w:top="1077" w:right="1440" w:bottom="1077" w:left="1440" w:header="578" w:footer="964" w:gutter="0"/>
          <w:cols w:space="708"/>
          <w:docGrid w:linePitch="360"/>
        </w:sectPr>
      </w:pPr>
    </w:p>
    <w:p w14:paraId="384CA5EB" w14:textId="77777777" w:rsidR="00DF37B5" w:rsidRPr="006A7656" w:rsidRDefault="00DF37B5" w:rsidP="00DF37B5">
      <w:pPr>
        <w:pStyle w:val="Heading4"/>
        <w:numPr>
          <w:ilvl w:val="0"/>
          <w:numId w:val="0"/>
        </w:numPr>
      </w:pPr>
      <w:r w:rsidRPr="006A7656">
        <w:lastRenderedPageBreak/>
        <w:t>5.2.6.4 Reproductive Success</w:t>
      </w:r>
      <w:bookmarkEnd w:id="617"/>
    </w:p>
    <w:p w14:paraId="6F85F0E6" w14:textId="00B5723A" w:rsidR="00DF37B5" w:rsidRPr="006A7656" w:rsidRDefault="00DF37B5" w:rsidP="00DF37B5">
      <w:pPr>
        <w:pStyle w:val="BodyText-EDI"/>
      </w:pPr>
      <w:r w:rsidRPr="006A7656">
        <w:t>Mean brood size for Peregrine Falcons and Rough-legged Hawks within the RMA in 20</w:t>
      </w:r>
      <w:ins w:id="912" w:author="Erik Hedlin" w:date="2020-10-19T16:36:00Z">
        <w:r w:rsidR="009E6165">
          <w:t>20</w:t>
        </w:r>
      </w:ins>
      <w:del w:id="913" w:author="Erik Hedlin" w:date="2020-10-19T16:36:00Z">
        <w:r w:rsidRPr="006A7656" w:rsidDel="009E6165">
          <w:delText>19</w:delText>
        </w:r>
      </w:del>
      <w:r w:rsidRPr="006A7656">
        <w:t xml:space="preserve"> was </w:t>
      </w:r>
      <w:del w:id="914" w:author="Erik Hedlin" w:date="2020-10-19T16:36:00Z">
        <w:r w:rsidRPr="006A7656" w:rsidDel="009E6165">
          <w:delText>1.53</w:delText>
        </w:r>
      </w:del>
      <w:ins w:id="915" w:author="Erik Hedlin" w:date="2020-10-19T16:36:00Z">
        <w:r w:rsidR="009E6165">
          <w:t>2.38</w:t>
        </w:r>
      </w:ins>
      <w:r w:rsidRPr="006A7656">
        <w:t>±1.</w:t>
      </w:r>
      <w:del w:id="916" w:author="Erik Hedlin" w:date="2020-10-19T16:36:00Z">
        <w:r w:rsidRPr="006A7656" w:rsidDel="009E6165">
          <w:delText xml:space="preserve">2 </w:delText>
        </w:r>
      </w:del>
      <w:ins w:id="917" w:author="Erik Hedlin" w:date="2020-10-19T16:36:00Z">
        <w:r w:rsidR="009E6165">
          <w:t>0</w:t>
        </w:r>
        <w:r w:rsidR="009E6165" w:rsidRPr="006A7656">
          <w:t xml:space="preserve"> </w:t>
        </w:r>
      </w:ins>
      <w:r w:rsidRPr="006A7656">
        <w:t xml:space="preserve">and </w:t>
      </w:r>
      <w:del w:id="918" w:author="Erik Hedlin" w:date="2020-10-19T16:36:00Z">
        <w:r w:rsidRPr="006A7656" w:rsidDel="009E6165">
          <w:delText>0.45</w:delText>
        </w:r>
      </w:del>
      <w:ins w:id="919" w:author="Erik Hedlin" w:date="2020-10-19T16:36:00Z">
        <w:r w:rsidR="009E6165">
          <w:t>2.96</w:t>
        </w:r>
      </w:ins>
      <w:r w:rsidRPr="006A7656">
        <w:t>±1.</w:t>
      </w:r>
      <w:del w:id="920" w:author="Erik Hedlin" w:date="2020-10-19T16:36:00Z">
        <w:r w:rsidRPr="006A7656" w:rsidDel="009E6165">
          <w:delText xml:space="preserve">04 </w:delText>
        </w:r>
      </w:del>
      <w:ins w:id="921" w:author="Erik Hedlin" w:date="2020-10-19T16:36:00Z">
        <w:r w:rsidR="009E6165">
          <w:t>21</w:t>
        </w:r>
        <w:r w:rsidR="009E6165" w:rsidRPr="006A7656">
          <w:t xml:space="preserve"> </w:t>
        </w:r>
      </w:ins>
      <w:r w:rsidRPr="006A7656">
        <w:t>nestlings per fully-surveyed occupied site, respectively (</w:t>
      </w:r>
      <w:r w:rsidRPr="006A7656">
        <w:fldChar w:fldCharType="begin"/>
      </w:r>
      <w:r w:rsidRPr="006A7656">
        <w:instrText xml:space="preserve"> REF _Ref27990916 \h </w:instrText>
      </w:r>
      <w:r w:rsidR="00C4635C" w:rsidRPr="009E6165">
        <w:rPr>
          <w:rPrChange w:id="922" w:author="Erik Hedlin" w:date="2020-10-19T16:36:00Z">
            <w:rPr>
              <w:highlight w:val="yellow"/>
            </w:rPr>
          </w:rPrChange>
        </w:rPr>
        <w:instrText xml:space="preserve"> \* MERGEFORMAT </w:instrText>
      </w:r>
      <w:r w:rsidRPr="009E6165">
        <w:rPr>
          <w:rPrChange w:id="923" w:author="Erik Hedlin" w:date="2020-10-19T16:36:00Z">
            <w:rPr>
              <w:highlight w:val="yellow"/>
            </w:rPr>
          </w:rPrChange>
        </w:rPr>
      </w:r>
      <w:r w:rsidRPr="006A7656">
        <w:fldChar w:fldCharType="separate"/>
      </w:r>
      <w:r w:rsidRPr="006A7656">
        <w:t>Table </w:t>
      </w:r>
      <w:r w:rsidRPr="006A7656">
        <w:rPr>
          <w:noProof/>
        </w:rPr>
        <w:t>6</w:t>
      </w:r>
      <w:r w:rsidRPr="006A7656">
        <w:noBreakHyphen/>
      </w:r>
      <w:r w:rsidRPr="006A7656">
        <w:rPr>
          <w:noProof/>
        </w:rPr>
        <w:t>5</w:t>
      </w:r>
      <w:r w:rsidRPr="006A7656">
        <w:fldChar w:fldCharType="end"/>
      </w:r>
      <w:r w:rsidRPr="006A7656">
        <w:t xml:space="preserve">). These values are </w:t>
      </w:r>
      <w:ins w:id="924" w:author="Erik Hedlin" w:date="2020-10-19T16:37:00Z">
        <w:r w:rsidR="009E6165">
          <w:t xml:space="preserve">substantial increases from </w:t>
        </w:r>
      </w:ins>
      <w:del w:id="925" w:author="Erik Hedlin" w:date="2020-10-19T16:37:00Z">
        <w:r w:rsidRPr="006A7656" w:rsidDel="009E6165">
          <w:delText xml:space="preserve">within the range calculated for all survey years combined </w:delText>
        </w:r>
      </w:del>
      <w:ins w:id="926" w:author="Erik Hedlin" w:date="2020-10-19T16:37:00Z">
        <w:r w:rsidR="009E6165">
          <w:t>previous years</w:t>
        </w:r>
      </w:ins>
      <w:ins w:id="927" w:author="Erik Hedlin" w:date="2020-10-19T16:40:00Z">
        <w:r w:rsidR="009E6165">
          <w:t xml:space="preserve"> </w:t>
        </w:r>
      </w:ins>
      <w:r w:rsidRPr="006A7656">
        <w:t>(</w:t>
      </w:r>
      <w:del w:id="928" w:author="Erik Hedlin" w:date="2020-10-19T16:38:00Z">
        <w:r w:rsidRPr="006A7656" w:rsidDel="009E6165">
          <w:delText xml:space="preserve">0.76±1.19 </w:delText>
        </w:r>
      </w:del>
      <w:ins w:id="929" w:author="Erik Hedlin" w:date="2020-10-19T16:38:00Z">
        <w:r w:rsidR="009E6165">
          <w:t>0.9</w:t>
        </w:r>
      </w:ins>
      <w:ins w:id="930" w:author="Erik Hedlin" w:date="2020-10-19T16:39:00Z">
        <w:r w:rsidR="009E6165">
          <w:t>0</w:t>
        </w:r>
      </w:ins>
      <w:ins w:id="931" w:author="Erik Hedlin" w:date="2020-10-19T16:38:00Z">
        <w:r w:rsidR="009E6165">
          <w:t xml:space="preserve"> greater than the 9 year mean </w:t>
        </w:r>
      </w:ins>
      <w:del w:id="932" w:author="Erik Hedlin" w:date="2020-10-19T16:38:00Z">
        <w:r w:rsidRPr="006A7656" w:rsidDel="009E6165">
          <w:delText xml:space="preserve">to </w:delText>
        </w:r>
      </w:del>
      <w:ins w:id="933" w:author="Erik Hedlin" w:date="2020-10-19T16:38:00Z">
        <w:r w:rsidR="009E6165">
          <w:t xml:space="preserve">for </w:t>
        </w:r>
      </w:ins>
      <w:del w:id="934" w:author="Erik Hedlin" w:date="2020-10-19T16:38:00Z">
        <w:r w:rsidRPr="006A7656" w:rsidDel="009E6165">
          <w:delText xml:space="preserve">2.38±1.60 for </w:delText>
        </w:r>
      </w:del>
      <w:r w:rsidRPr="006A7656">
        <w:t>Peregrine Falcons, and 0.</w:t>
      </w:r>
      <w:del w:id="935" w:author="Erik Hedlin" w:date="2020-10-19T16:39:00Z">
        <w:r w:rsidRPr="006A7656" w:rsidDel="009E6165">
          <w:delText xml:space="preserve">0 </w:delText>
        </w:r>
      </w:del>
      <w:ins w:id="936" w:author="Erik Hedlin" w:date="2020-10-19T16:39:00Z">
        <w:r w:rsidR="009E6165">
          <w:t>98</w:t>
        </w:r>
        <w:r w:rsidR="009E6165" w:rsidRPr="006A7656">
          <w:t xml:space="preserve"> </w:t>
        </w:r>
      </w:ins>
      <w:del w:id="937" w:author="Erik Hedlin" w:date="2020-10-19T16:39:00Z">
        <w:r w:rsidRPr="006A7656" w:rsidDel="009E6165">
          <w:delText xml:space="preserve">to 2.3±1.24 </w:delText>
        </w:r>
      </w:del>
      <w:ins w:id="938" w:author="Erik Hedlin" w:date="2020-10-19T16:40:00Z">
        <w:r w:rsidR="009E6165">
          <w:t xml:space="preserve">higher </w:t>
        </w:r>
      </w:ins>
      <w:r w:rsidRPr="006A7656">
        <w:t xml:space="preserve">for Rough-legged Hawks). </w:t>
      </w:r>
      <w:del w:id="939" w:author="Erik Hedlin" w:date="2020-10-19T16:40:00Z">
        <w:r w:rsidRPr="006A7656" w:rsidDel="009E6165">
          <w:delText>It should be noted that although productivity was within the range of values calculated annually from 2012 to 2019, the count of nestlings (Total Production) should be evaluated in conjunction with mean brood size. The count of nestlings for Peregrine Falcons and Rough-legged Hawks at fully surveyed nesting territories in 2019 was 66 and 5 nestlings, respectively.</w:delText>
        </w:r>
      </w:del>
      <w:ins w:id="940" w:author="Erik Hedlin" w:date="2020-10-19T16:40:00Z">
        <w:r w:rsidR="009E6165">
          <w:t>These increases are further reflected in the total nestling count at the pop</w:t>
        </w:r>
      </w:ins>
      <w:ins w:id="941" w:author="Erik Hedlin" w:date="2020-10-19T16:41:00Z">
        <w:r w:rsidR="009E6165">
          <w:t xml:space="preserve">ulation level where Peregrines produced the second highest </w:t>
        </w:r>
      </w:ins>
      <w:ins w:id="942" w:author="Erik Hedlin" w:date="2020-10-20T11:16:00Z">
        <w:r w:rsidR="00F83B05">
          <w:t>number</w:t>
        </w:r>
      </w:ins>
      <w:ins w:id="943" w:author="Erik Hedlin" w:date="2020-10-19T16:41:00Z">
        <w:r w:rsidR="009E6165">
          <w:t xml:space="preserve"> of nestlings observed in the past 9 years, and Rough-legged hawks produced 27 more nestlings than </w:t>
        </w:r>
      </w:ins>
      <w:ins w:id="944" w:author="Erik Hedlin" w:date="2020-10-19T16:42:00Z">
        <w:r w:rsidR="009E6165">
          <w:t xml:space="preserve">the highest year recorded. </w:t>
        </w:r>
      </w:ins>
    </w:p>
    <w:p w14:paraId="0077A12B" w14:textId="77777777" w:rsidR="00DF37B5" w:rsidRPr="006A7656" w:rsidRDefault="00DF37B5" w:rsidP="00DF37B5">
      <w:pPr>
        <w:pStyle w:val="Caption"/>
        <w:keepNext/>
      </w:pPr>
      <w:bookmarkStart w:id="945" w:name="_Ref27990916"/>
      <w:bookmarkStart w:id="946" w:name="_Toc25132262"/>
      <w:bookmarkStart w:id="947" w:name="_Toc45116160"/>
      <w:r w:rsidRPr="006A7656">
        <w:t>Table </w:t>
      </w:r>
      <w:r w:rsidRPr="006A7656">
        <w:fldChar w:fldCharType="begin"/>
      </w:r>
      <w:r w:rsidRPr="006A7656">
        <w:instrText>STYLEREF 1 \s</w:instrText>
      </w:r>
      <w:r w:rsidRPr="006A7656">
        <w:fldChar w:fldCharType="separate"/>
      </w:r>
      <w:r w:rsidRPr="006A7656">
        <w:rPr>
          <w:noProof/>
        </w:rPr>
        <w:t>6</w:t>
      </w:r>
      <w:r w:rsidRPr="006A7656">
        <w:fldChar w:fldCharType="end"/>
      </w:r>
      <w:r w:rsidRPr="006A7656">
        <w:noBreakHyphen/>
      </w:r>
      <w:r w:rsidRPr="006A7656">
        <w:rPr>
          <w:noProof/>
        </w:rPr>
        <w:fldChar w:fldCharType="begin"/>
      </w:r>
      <w:r w:rsidRPr="006A7656">
        <w:rPr>
          <w:noProof/>
        </w:rPr>
        <w:instrText xml:space="preserve"> SEQ Table \* ARABIC \s 1 </w:instrText>
      </w:r>
      <w:r w:rsidRPr="006A7656">
        <w:rPr>
          <w:noProof/>
        </w:rPr>
        <w:fldChar w:fldCharType="separate"/>
      </w:r>
      <w:r w:rsidRPr="006A7656">
        <w:rPr>
          <w:noProof/>
        </w:rPr>
        <w:t>5</w:t>
      </w:r>
      <w:r w:rsidRPr="006A7656">
        <w:rPr>
          <w:noProof/>
        </w:rPr>
        <w:fldChar w:fldCharType="end"/>
      </w:r>
      <w:bookmarkEnd w:id="945"/>
      <w:r w:rsidRPr="006A7656">
        <w:tab/>
        <w:t>Mean brood size for Peregrine Falcons and Rough-legged Hawks within the Raptor Monitoring Area from 2011 – 2019 for fully surveyed sites.</w:t>
      </w:r>
      <w:bookmarkEnd w:id="946"/>
      <w:bookmarkEnd w:id="947"/>
    </w:p>
    <w:tbl>
      <w:tblPr>
        <w:tblStyle w:val="EDIShaded7"/>
        <w:tblW w:w="10632" w:type="dxa"/>
        <w:tblLayout w:type="fixed"/>
        <w:tblLook w:val="04A0" w:firstRow="1" w:lastRow="0" w:firstColumn="1" w:lastColumn="0" w:noHBand="0" w:noVBand="1"/>
        <w:tblPrChange w:id="948" w:author="Erik Hedlin" w:date="2020-10-19T16:36:00Z">
          <w:tblPr>
            <w:tblStyle w:val="EDIShaded7"/>
            <w:tblW w:w="10604" w:type="dxa"/>
            <w:tblLayout w:type="fixed"/>
            <w:tblLook w:val="04A0" w:firstRow="1" w:lastRow="0" w:firstColumn="1" w:lastColumn="0" w:noHBand="0" w:noVBand="1"/>
          </w:tblPr>
        </w:tblPrChange>
      </w:tblPr>
      <w:tblGrid>
        <w:gridCol w:w="519"/>
        <w:gridCol w:w="1270"/>
        <w:gridCol w:w="520"/>
        <w:gridCol w:w="462"/>
        <w:gridCol w:w="983"/>
        <w:gridCol w:w="982"/>
        <w:gridCol w:w="983"/>
        <w:gridCol w:w="982"/>
        <w:gridCol w:w="983"/>
        <w:gridCol w:w="982"/>
        <w:gridCol w:w="983"/>
        <w:gridCol w:w="955"/>
        <w:gridCol w:w="28"/>
        <w:tblGridChange w:id="949">
          <w:tblGrid>
            <w:gridCol w:w="519"/>
            <w:gridCol w:w="1"/>
            <w:gridCol w:w="1269"/>
            <w:gridCol w:w="520"/>
            <w:gridCol w:w="518"/>
            <w:gridCol w:w="518"/>
            <w:gridCol w:w="518"/>
            <w:gridCol w:w="518"/>
            <w:gridCol w:w="519"/>
            <w:gridCol w:w="518"/>
            <w:gridCol w:w="520"/>
            <w:gridCol w:w="520"/>
            <w:gridCol w:w="4146"/>
          </w:tblGrid>
        </w:tblGridChange>
      </w:tblGrid>
      <w:tr w:rsidR="00E10515" w:rsidRPr="00C4635C" w14:paraId="6D7ED5F5" w14:textId="77777777" w:rsidTr="009E6165">
        <w:trPr>
          <w:cnfStyle w:val="100000000000" w:firstRow="1" w:lastRow="0" w:firstColumn="0" w:lastColumn="0" w:oddVBand="0" w:evenVBand="0" w:oddHBand="0" w:evenHBand="0" w:firstRowFirstColumn="0" w:firstRowLastColumn="0" w:lastRowFirstColumn="0" w:lastRowLastColumn="0"/>
          <w:cantSplit/>
          <w:trHeight w:val="305"/>
          <w:tblHeader/>
          <w:trPrChange w:id="950" w:author="Erik Hedlin" w:date="2020-10-19T16:36:00Z">
            <w:trPr>
              <w:gridAfter w:val="0"/>
              <w:wAfter w:w="4146" w:type="dxa"/>
              <w:cantSplit/>
              <w:trHeight w:val="305"/>
              <w:tblHeader/>
            </w:trPr>
          </w:trPrChange>
        </w:trPr>
        <w:tc>
          <w:tcPr>
            <w:tcW w:w="1789" w:type="dxa"/>
            <w:gridSpan w:val="2"/>
            <w:vMerge w:val="restart"/>
            <w:tcBorders>
              <w:top w:val="single" w:sz="12" w:space="0" w:color="auto"/>
              <w:left w:val="single" w:sz="4" w:space="0" w:color="auto"/>
              <w:bottom w:val="nil"/>
            </w:tcBorders>
            <w:shd w:val="clear" w:color="auto" w:fill="F2F2F2" w:themeFill="background1" w:themeFillShade="F2"/>
            <w:tcPrChange w:id="951" w:author="Erik Hedlin" w:date="2020-10-19T16:36:00Z">
              <w:tcPr>
                <w:tcW w:w="1789" w:type="dxa"/>
                <w:gridSpan w:val="3"/>
                <w:vMerge w:val="restart"/>
                <w:tcBorders>
                  <w:top w:val="single" w:sz="12" w:space="0" w:color="auto"/>
                  <w:bottom w:val="nil"/>
                </w:tcBorders>
              </w:tcPr>
            </w:tcPrChange>
          </w:tcPr>
          <w:p w14:paraId="086E9A9C" w14:textId="77777777" w:rsidR="00E10515" w:rsidRPr="006A7656" w:rsidRDefault="00E10515" w:rsidP="008A1C71">
            <w:pPr>
              <w:spacing w:after="0"/>
              <w:cnfStyle w:val="100000000000" w:firstRow="1" w:lastRow="0" w:firstColumn="0" w:lastColumn="0" w:oddVBand="0" w:evenVBand="0" w:oddHBand="0" w:evenHBand="0" w:firstRowFirstColumn="0" w:firstRowLastColumn="0" w:lastRowFirstColumn="0" w:lastRowLastColumn="0"/>
              <w:rPr>
                <w:b/>
              </w:rPr>
            </w:pPr>
          </w:p>
        </w:tc>
        <w:tc>
          <w:tcPr>
            <w:tcW w:w="520" w:type="dxa"/>
            <w:tcBorders>
              <w:top w:val="single" w:sz="12" w:space="0" w:color="auto"/>
              <w:bottom w:val="nil"/>
            </w:tcBorders>
            <w:shd w:val="clear" w:color="auto" w:fill="F2F2F2" w:themeFill="background1" w:themeFillShade="F2"/>
            <w:tcPrChange w:id="952" w:author="Erik Hedlin" w:date="2020-10-19T16:36:00Z">
              <w:tcPr>
                <w:tcW w:w="520" w:type="dxa"/>
                <w:tcBorders>
                  <w:top w:val="single" w:sz="12" w:space="0" w:color="auto"/>
                  <w:bottom w:val="nil"/>
                </w:tcBorders>
              </w:tcPr>
            </w:tcPrChange>
          </w:tcPr>
          <w:p w14:paraId="7B156010" w14:textId="77777777" w:rsidR="00E10515" w:rsidRPr="00E10515" w:rsidRDefault="00E10515" w:rsidP="008A1C71">
            <w:pPr>
              <w:spacing w:after="0"/>
              <w:jc w:val="center"/>
              <w:cnfStyle w:val="100000000000" w:firstRow="1" w:lastRow="0" w:firstColumn="0" w:lastColumn="0" w:oddVBand="0" w:evenVBand="0" w:oddHBand="0" w:evenHBand="0" w:firstRowFirstColumn="0" w:firstRowLastColumn="0" w:lastRowFirstColumn="0" w:lastRowLastColumn="0"/>
              <w:rPr>
                <w:b/>
                <w:rPrChange w:id="953" w:author="Erik Hedlin" w:date="2020-10-19T16:24:00Z">
                  <w:rPr>
                    <w:b/>
                    <w:highlight w:val="yellow"/>
                  </w:rPr>
                </w:rPrChange>
              </w:rPr>
            </w:pPr>
          </w:p>
        </w:tc>
        <w:tc>
          <w:tcPr>
            <w:tcW w:w="8323" w:type="dxa"/>
            <w:gridSpan w:val="10"/>
            <w:tcBorders>
              <w:top w:val="single" w:sz="12" w:space="0" w:color="auto"/>
              <w:bottom w:val="nil"/>
              <w:right w:val="single" w:sz="4" w:space="0" w:color="auto"/>
            </w:tcBorders>
            <w:shd w:val="clear" w:color="auto" w:fill="F2F2F2" w:themeFill="background1" w:themeFillShade="F2"/>
            <w:tcPrChange w:id="954" w:author="Erik Hedlin" w:date="2020-10-19T16:36:00Z">
              <w:tcPr>
                <w:tcW w:w="4149" w:type="dxa"/>
                <w:gridSpan w:val="8"/>
                <w:tcBorders>
                  <w:top w:val="single" w:sz="12" w:space="0" w:color="auto"/>
                  <w:bottom w:val="nil"/>
                  <w:right w:val="single" w:sz="4" w:space="0" w:color="auto"/>
                </w:tcBorders>
              </w:tcPr>
            </w:tcPrChange>
          </w:tcPr>
          <w:p w14:paraId="162DF7B1" w14:textId="39793C91" w:rsidR="00E10515" w:rsidRPr="006A7656" w:rsidRDefault="00E10515" w:rsidP="008A1C71">
            <w:pPr>
              <w:spacing w:after="0"/>
              <w:jc w:val="center"/>
              <w:cnfStyle w:val="100000000000" w:firstRow="1" w:lastRow="0" w:firstColumn="0" w:lastColumn="0" w:oddVBand="0" w:evenVBand="0" w:oddHBand="0" w:evenHBand="0" w:firstRowFirstColumn="0" w:firstRowLastColumn="0" w:lastRowFirstColumn="0" w:lastRowLastColumn="0"/>
              <w:rPr>
                <w:b/>
              </w:rPr>
            </w:pPr>
            <w:r w:rsidRPr="006A7656">
              <w:rPr>
                <w:b/>
              </w:rPr>
              <w:t>PEFA</w:t>
            </w:r>
          </w:p>
        </w:tc>
      </w:tr>
      <w:tr w:rsidR="00E10515" w:rsidRPr="00C4635C" w14:paraId="371F487D" w14:textId="77777777" w:rsidTr="009E6165">
        <w:trPr>
          <w:cnfStyle w:val="100000000000" w:firstRow="1" w:lastRow="0" w:firstColumn="0" w:lastColumn="0" w:oddVBand="0" w:evenVBand="0" w:oddHBand="0" w:evenHBand="0" w:firstRowFirstColumn="0" w:firstRowLastColumn="0" w:lastRowFirstColumn="0" w:lastRowLastColumn="0"/>
          <w:cantSplit/>
          <w:trHeight w:val="630"/>
          <w:tblHeader/>
          <w:trPrChange w:id="955" w:author="Erik Hedlin" w:date="2020-10-19T16:35:00Z">
            <w:trPr>
              <w:gridAfter w:val="0"/>
              <w:wAfter w:w="4146" w:type="dxa"/>
              <w:cantSplit/>
              <w:trHeight w:val="630"/>
              <w:tblHeader/>
            </w:trPr>
          </w:trPrChange>
        </w:trPr>
        <w:tc>
          <w:tcPr>
            <w:tcW w:w="1789" w:type="dxa"/>
            <w:gridSpan w:val="2"/>
            <w:vMerge/>
            <w:tcBorders>
              <w:top w:val="nil"/>
              <w:left w:val="single" w:sz="4" w:space="0" w:color="auto"/>
            </w:tcBorders>
            <w:tcPrChange w:id="956" w:author="Erik Hedlin" w:date="2020-10-19T16:35:00Z">
              <w:tcPr>
                <w:tcW w:w="1789" w:type="dxa"/>
                <w:gridSpan w:val="3"/>
                <w:vMerge/>
                <w:tcBorders>
                  <w:top w:val="nil"/>
                </w:tcBorders>
              </w:tcPr>
            </w:tcPrChange>
          </w:tcPr>
          <w:p w14:paraId="35E31177" w14:textId="77777777" w:rsidR="00E10515" w:rsidRPr="006A7656" w:rsidRDefault="00E10515" w:rsidP="00E10515">
            <w:pPr>
              <w:spacing w:after="0"/>
              <w:cnfStyle w:val="100000000000" w:firstRow="1" w:lastRow="0" w:firstColumn="0" w:lastColumn="0" w:oddVBand="0" w:evenVBand="0" w:oddHBand="0" w:evenHBand="0" w:firstRowFirstColumn="0" w:firstRowLastColumn="0" w:lastRowFirstColumn="0" w:lastRowLastColumn="0"/>
              <w:rPr>
                <w:b/>
              </w:rPr>
            </w:pPr>
          </w:p>
        </w:tc>
        <w:tc>
          <w:tcPr>
            <w:tcW w:w="982" w:type="dxa"/>
            <w:gridSpan w:val="2"/>
            <w:tcBorders>
              <w:top w:val="nil"/>
            </w:tcBorders>
            <w:textDirection w:val="btLr"/>
            <w:tcPrChange w:id="957" w:author="Erik Hedlin" w:date="2020-10-19T16:35:00Z">
              <w:tcPr>
                <w:tcW w:w="520" w:type="dxa"/>
                <w:tcBorders>
                  <w:top w:val="nil"/>
                </w:tcBorders>
                <w:textDirection w:val="btLr"/>
              </w:tcPr>
            </w:tcPrChange>
          </w:tcPr>
          <w:p w14:paraId="6321C6A3" w14:textId="77777777" w:rsidR="00E10515" w:rsidRPr="006A7656" w:rsidRDefault="00E10515" w:rsidP="00E10515">
            <w:pPr>
              <w:spacing w:after="0"/>
              <w:ind w:left="113" w:right="113"/>
              <w:jc w:val="center"/>
              <w:cnfStyle w:val="100000000000" w:firstRow="1" w:lastRow="0" w:firstColumn="0" w:lastColumn="0" w:oddVBand="0" w:evenVBand="0" w:oddHBand="0" w:evenHBand="0" w:firstRowFirstColumn="0" w:firstRowLastColumn="0" w:lastRowFirstColumn="0" w:lastRowLastColumn="0"/>
              <w:rPr>
                <w:b/>
                <w:sz w:val="18"/>
              </w:rPr>
            </w:pPr>
            <w:r w:rsidRPr="006A7656">
              <w:rPr>
                <w:b/>
                <w:sz w:val="18"/>
              </w:rPr>
              <w:t>2012</w:t>
            </w:r>
          </w:p>
        </w:tc>
        <w:tc>
          <w:tcPr>
            <w:tcW w:w="983" w:type="dxa"/>
            <w:tcBorders>
              <w:top w:val="nil"/>
            </w:tcBorders>
            <w:shd w:val="clear" w:color="auto" w:fill="F2F2F2" w:themeFill="background1" w:themeFillShade="F2"/>
            <w:textDirection w:val="btLr"/>
            <w:tcPrChange w:id="958" w:author="Erik Hedlin" w:date="2020-10-19T16:35:00Z">
              <w:tcPr>
                <w:tcW w:w="518" w:type="dxa"/>
                <w:tcBorders>
                  <w:top w:val="nil"/>
                </w:tcBorders>
                <w:textDirection w:val="btLr"/>
              </w:tcPr>
            </w:tcPrChange>
          </w:tcPr>
          <w:p w14:paraId="21CE5533" w14:textId="77777777" w:rsidR="00E10515" w:rsidRPr="006A7656" w:rsidRDefault="00E10515" w:rsidP="00E10515">
            <w:pPr>
              <w:spacing w:after="0"/>
              <w:ind w:left="113" w:right="113"/>
              <w:jc w:val="center"/>
              <w:cnfStyle w:val="100000000000" w:firstRow="1" w:lastRow="0" w:firstColumn="0" w:lastColumn="0" w:oddVBand="0" w:evenVBand="0" w:oddHBand="0" w:evenHBand="0" w:firstRowFirstColumn="0" w:firstRowLastColumn="0" w:lastRowFirstColumn="0" w:lastRowLastColumn="0"/>
              <w:rPr>
                <w:b/>
                <w:sz w:val="18"/>
              </w:rPr>
            </w:pPr>
            <w:r w:rsidRPr="006A7656">
              <w:rPr>
                <w:b/>
                <w:sz w:val="18"/>
              </w:rPr>
              <w:t>2013</w:t>
            </w:r>
          </w:p>
        </w:tc>
        <w:tc>
          <w:tcPr>
            <w:tcW w:w="982" w:type="dxa"/>
            <w:tcBorders>
              <w:top w:val="nil"/>
            </w:tcBorders>
            <w:textDirection w:val="btLr"/>
            <w:tcPrChange w:id="959" w:author="Erik Hedlin" w:date="2020-10-19T16:35:00Z">
              <w:tcPr>
                <w:tcW w:w="518" w:type="dxa"/>
                <w:tcBorders>
                  <w:top w:val="nil"/>
                </w:tcBorders>
                <w:textDirection w:val="btLr"/>
              </w:tcPr>
            </w:tcPrChange>
          </w:tcPr>
          <w:p w14:paraId="03A75448" w14:textId="77777777" w:rsidR="00E10515" w:rsidRPr="006A7656" w:rsidRDefault="00E10515" w:rsidP="00E10515">
            <w:pPr>
              <w:spacing w:after="0"/>
              <w:ind w:left="113" w:right="113"/>
              <w:jc w:val="center"/>
              <w:cnfStyle w:val="100000000000" w:firstRow="1" w:lastRow="0" w:firstColumn="0" w:lastColumn="0" w:oddVBand="0" w:evenVBand="0" w:oddHBand="0" w:evenHBand="0" w:firstRowFirstColumn="0" w:firstRowLastColumn="0" w:lastRowFirstColumn="0" w:lastRowLastColumn="0"/>
              <w:rPr>
                <w:b/>
                <w:sz w:val="18"/>
              </w:rPr>
            </w:pPr>
            <w:r w:rsidRPr="006A7656">
              <w:rPr>
                <w:b/>
                <w:sz w:val="18"/>
              </w:rPr>
              <w:t>2014</w:t>
            </w:r>
          </w:p>
        </w:tc>
        <w:tc>
          <w:tcPr>
            <w:tcW w:w="983" w:type="dxa"/>
            <w:tcBorders>
              <w:top w:val="nil"/>
            </w:tcBorders>
            <w:shd w:val="clear" w:color="auto" w:fill="F2F2F2" w:themeFill="background1" w:themeFillShade="F2"/>
            <w:textDirection w:val="btLr"/>
            <w:tcPrChange w:id="960" w:author="Erik Hedlin" w:date="2020-10-19T16:35:00Z">
              <w:tcPr>
                <w:tcW w:w="518" w:type="dxa"/>
                <w:tcBorders>
                  <w:top w:val="nil"/>
                </w:tcBorders>
                <w:textDirection w:val="btLr"/>
              </w:tcPr>
            </w:tcPrChange>
          </w:tcPr>
          <w:p w14:paraId="4558FDF6" w14:textId="77777777" w:rsidR="00E10515" w:rsidRPr="006A7656" w:rsidRDefault="00E10515" w:rsidP="00E10515">
            <w:pPr>
              <w:spacing w:after="0"/>
              <w:ind w:left="113" w:right="113"/>
              <w:jc w:val="center"/>
              <w:cnfStyle w:val="100000000000" w:firstRow="1" w:lastRow="0" w:firstColumn="0" w:lastColumn="0" w:oddVBand="0" w:evenVBand="0" w:oddHBand="0" w:evenHBand="0" w:firstRowFirstColumn="0" w:firstRowLastColumn="0" w:lastRowFirstColumn="0" w:lastRowLastColumn="0"/>
              <w:rPr>
                <w:b/>
                <w:sz w:val="18"/>
              </w:rPr>
            </w:pPr>
            <w:r w:rsidRPr="006A7656">
              <w:rPr>
                <w:b/>
                <w:sz w:val="18"/>
              </w:rPr>
              <w:t>2015</w:t>
            </w:r>
          </w:p>
        </w:tc>
        <w:tc>
          <w:tcPr>
            <w:tcW w:w="982" w:type="dxa"/>
            <w:tcBorders>
              <w:top w:val="nil"/>
              <w:right w:val="nil"/>
            </w:tcBorders>
            <w:textDirection w:val="btLr"/>
            <w:tcPrChange w:id="961" w:author="Erik Hedlin" w:date="2020-10-19T16:35:00Z">
              <w:tcPr>
                <w:tcW w:w="518" w:type="dxa"/>
                <w:tcBorders>
                  <w:top w:val="nil"/>
                  <w:right w:val="nil"/>
                </w:tcBorders>
                <w:textDirection w:val="btLr"/>
              </w:tcPr>
            </w:tcPrChange>
          </w:tcPr>
          <w:p w14:paraId="02139BDD" w14:textId="77777777" w:rsidR="00E10515" w:rsidRPr="006A7656" w:rsidRDefault="00E10515" w:rsidP="00E10515">
            <w:pPr>
              <w:spacing w:after="0"/>
              <w:ind w:left="113" w:right="113"/>
              <w:jc w:val="center"/>
              <w:cnfStyle w:val="100000000000" w:firstRow="1" w:lastRow="0" w:firstColumn="0" w:lastColumn="0" w:oddVBand="0" w:evenVBand="0" w:oddHBand="0" w:evenHBand="0" w:firstRowFirstColumn="0" w:firstRowLastColumn="0" w:lastRowFirstColumn="0" w:lastRowLastColumn="0"/>
              <w:rPr>
                <w:b/>
                <w:sz w:val="18"/>
              </w:rPr>
            </w:pPr>
            <w:r w:rsidRPr="006A7656">
              <w:rPr>
                <w:b/>
                <w:sz w:val="18"/>
              </w:rPr>
              <w:t>2016</w:t>
            </w:r>
          </w:p>
        </w:tc>
        <w:tc>
          <w:tcPr>
            <w:tcW w:w="983" w:type="dxa"/>
            <w:tcBorders>
              <w:top w:val="nil"/>
              <w:left w:val="nil"/>
              <w:right w:val="nil"/>
            </w:tcBorders>
            <w:shd w:val="clear" w:color="auto" w:fill="F2F2F2" w:themeFill="background1" w:themeFillShade="F2"/>
            <w:textDirection w:val="btLr"/>
            <w:tcPrChange w:id="962" w:author="Erik Hedlin" w:date="2020-10-19T16:35:00Z">
              <w:tcPr>
                <w:tcW w:w="519" w:type="dxa"/>
                <w:tcBorders>
                  <w:top w:val="nil"/>
                  <w:left w:val="nil"/>
                  <w:right w:val="nil"/>
                </w:tcBorders>
                <w:textDirection w:val="btLr"/>
              </w:tcPr>
            </w:tcPrChange>
          </w:tcPr>
          <w:p w14:paraId="454F2A6D" w14:textId="77777777" w:rsidR="00E10515" w:rsidRPr="006A7656" w:rsidRDefault="00E10515" w:rsidP="00E10515">
            <w:pPr>
              <w:spacing w:after="0"/>
              <w:ind w:left="113" w:right="113"/>
              <w:jc w:val="center"/>
              <w:cnfStyle w:val="100000000000" w:firstRow="1" w:lastRow="0" w:firstColumn="0" w:lastColumn="0" w:oddVBand="0" w:evenVBand="0" w:oddHBand="0" w:evenHBand="0" w:firstRowFirstColumn="0" w:firstRowLastColumn="0" w:lastRowFirstColumn="0" w:lastRowLastColumn="0"/>
              <w:rPr>
                <w:b/>
                <w:sz w:val="18"/>
              </w:rPr>
            </w:pPr>
            <w:r w:rsidRPr="006A7656">
              <w:rPr>
                <w:b/>
                <w:sz w:val="18"/>
              </w:rPr>
              <w:t>2017</w:t>
            </w:r>
          </w:p>
        </w:tc>
        <w:tc>
          <w:tcPr>
            <w:tcW w:w="982" w:type="dxa"/>
            <w:tcBorders>
              <w:top w:val="nil"/>
              <w:left w:val="nil"/>
              <w:right w:val="nil"/>
            </w:tcBorders>
            <w:textDirection w:val="btLr"/>
            <w:tcPrChange w:id="963" w:author="Erik Hedlin" w:date="2020-10-19T16:35:00Z">
              <w:tcPr>
                <w:tcW w:w="518" w:type="dxa"/>
                <w:tcBorders>
                  <w:top w:val="nil"/>
                  <w:left w:val="nil"/>
                  <w:right w:val="nil"/>
                </w:tcBorders>
                <w:textDirection w:val="btLr"/>
              </w:tcPr>
            </w:tcPrChange>
          </w:tcPr>
          <w:p w14:paraId="091B79D6" w14:textId="77777777" w:rsidR="00E10515" w:rsidRPr="006A7656" w:rsidRDefault="00E10515" w:rsidP="00E10515">
            <w:pPr>
              <w:spacing w:after="0"/>
              <w:ind w:left="113" w:right="113"/>
              <w:jc w:val="center"/>
              <w:cnfStyle w:val="100000000000" w:firstRow="1" w:lastRow="0" w:firstColumn="0" w:lastColumn="0" w:oddVBand="0" w:evenVBand="0" w:oddHBand="0" w:evenHBand="0" w:firstRowFirstColumn="0" w:firstRowLastColumn="0" w:lastRowFirstColumn="0" w:lastRowLastColumn="0"/>
              <w:rPr>
                <w:b/>
                <w:sz w:val="18"/>
              </w:rPr>
            </w:pPr>
            <w:r w:rsidRPr="006A7656">
              <w:rPr>
                <w:b/>
                <w:sz w:val="18"/>
              </w:rPr>
              <w:t>2018</w:t>
            </w:r>
          </w:p>
        </w:tc>
        <w:tc>
          <w:tcPr>
            <w:tcW w:w="983" w:type="dxa"/>
            <w:tcBorders>
              <w:top w:val="nil"/>
              <w:left w:val="nil"/>
              <w:right w:val="nil"/>
            </w:tcBorders>
            <w:shd w:val="clear" w:color="auto" w:fill="F2F2F2" w:themeFill="background1" w:themeFillShade="F2"/>
            <w:textDirection w:val="btLr"/>
            <w:tcPrChange w:id="964" w:author="Erik Hedlin" w:date="2020-10-19T16:35:00Z">
              <w:tcPr>
                <w:tcW w:w="520" w:type="dxa"/>
                <w:tcBorders>
                  <w:top w:val="nil"/>
                  <w:left w:val="nil"/>
                  <w:right w:val="nil"/>
                </w:tcBorders>
                <w:textDirection w:val="btLr"/>
              </w:tcPr>
            </w:tcPrChange>
          </w:tcPr>
          <w:p w14:paraId="42B44D2C" w14:textId="2430634F" w:rsidR="00E10515" w:rsidRPr="00E10515" w:rsidRDefault="00E10515" w:rsidP="00E10515">
            <w:pPr>
              <w:spacing w:after="0"/>
              <w:ind w:left="113" w:right="113"/>
              <w:jc w:val="center"/>
              <w:cnfStyle w:val="100000000000" w:firstRow="1" w:lastRow="0" w:firstColumn="0" w:lastColumn="0" w:oddVBand="0" w:evenVBand="0" w:oddHBand="0" w:evenHBand="0" w:firstRowFirstColumn="0" w:firstRowLastColumn="0" w:lastRowFirstColumn="0" w:lastRowLastColumn="0"/>
              <w:rPr>
                <w:b/>
                <w:sz w:val="18"/>
                <w:rPrChange w:id="965" w:author="Erik Hedlin" w:date="2020-10-19T16:24:00Z">
                  <w:rPr>
                    <w:b/>
                    <w:sz w:val="18"/>
                    <w:highlight w:val="yellow"/>
                  </w:rPr>
                </w:rPrChange>
              </w:rPr>
            </w:pPr>
            <w:ins w:id="966" w:author="Erik Hedlin" w:date="2020-10-19T16:26:00Z">
              <w:r w:rsidRPr="00800BE1">
                <w:rPr>
                  <w:b/>
                  <w:sz w:val="18"/>
                </w:rPr>
                <w:t>2019</w:t>
              </w:r>
            </w:ins>
          </w:p>
        </w:tc>
        <w:tc>
          <w:tcPr>
            <w:tcW w:w="983" w:type="dxa"/>
            <w:gridSpan w:val="2"/>
            <w:tcBorders>
              <w:top w:val="nil"/>
              <w:left w:val="nil"/>
              <w:right w:val="single" w:sz="4" w:space="0" w:color="auto"/>
            </w:tcBorders>
            <w:textDirection w:val="btLr"/>
            <w:tcPrChange w:id="967" w:author="Erik Hedlin" w:date="2020-10-19T16:35:00Z">
              <w:tcPr>
                <w:tcW w:w="520" w:type="dxa"/>
                <w:tcBorders>
                  <w:top w:val="nil"/>
                  <w:left w:val="nil"/>
                  <w:right w:val="single" w:sz="4" w:space="0" w:color="auto"/>
                </w:tcBorders>
                <w:textDirection w:val="btLr"/>
              </w:tcPr>
            </w:tcPrChange>
          </w:tcPr>
          <w:p w14:paraId="7E1DAFE0" w14:textId="267415B1" w:rsidR="00E10515" w:rsidRPr="006A7656" w:rsidRDefault="00E10515" w:rsidP="00E10515">
            <w:pPr>
              <w:spacing w:after="0"/>
              <w:ind w:left="113" w:right="113"/>
              <w:jc w:val="center"/>
              <w:cnfStyle w:val="100000000000" w:firstRow="1" w:lastRow="0" w:firstColumn="0" w:lastColumn="0" w:oddVBand="0" w:evenVBand="0" w:oddHBand="0" w:evenHBand="0" w:firstRowFirstColumn="0" w:firstRowLastColumn="0" w:lastRowFirstColumn="0" w:lastRowLastColumn="0"/>
              <w:rPr>
                <w:b/>
                <w:sz w:val="18"/>
              </w:rPr>
            </w:pPr>
            <w:del w:id="968" w:author="Erik Hedlin" w:date="2020-10-19T16:26:00Z">
              <w:r w:rsidRPr="006A7656" w:rsidDel="00E10515">
                <w:rPr>
                  <w:b/>
                  <w:sz w:val="18"/>
                </w:rPr>
                <w:delText>2019</w:delText>
              </w:r>
            </w:del>
            <w:ins w:id="969" w:author="Erik Hedlin" w:date="2020-10-19T16:26:00Z">
              <w:r>
                <w:rPr>
                  <w:b/>
                  <w:sz w:val="18"/>
                </w:rPr>
                <w:t>2020</w:t>
              </w:r>
            </w:ins>
          </w:p>
        </w:tc>
      </w:tr>
      <w:tr w:rsidR="00E10515" w:rsidRPr="00C4635C" w14:paraId="05D4AB51" w14:textId="77777777" w:rsidTr="009E6165">
        <w:trPr>
          <w:cnfStyle w:val="000000100000" w:firstRow="0" w:lastRow="0" w:firstColumn="0" w:lastColumn="0" w:oddVBand="0" w:evenVBand="0" w:oddHBand="1" w:evenHBand="0" w:firstRowFirstColumn="0" w:firstRowLastColumn="0" w:lastRowFirstColumn="0" w:lastRowLastColumn="0"/>
          <w:cantSplit/>
          <w:trHeight w:val="305"/>
          <w:trPrChange w:id="970" w:author="Erik Hedlin" w:date="2020-10-19T16:36:00Z">
            <w:trPr>
              <w:gridAfter w:val="0"/>
              <w:wAfter w:w="4146" w:type="dxa"/>
              <w:cantSplit/>
              <w:trHeight w:val="305"/>
            </w:trPr>
          </w:trPrChange>
        </w:trPr>
        <w:tc>
          <w:tcPr>
            <w:tcW w:w="1789" w:type="dxa"/>
            <w:gridSpan w:val="2"/>
            <w:tcBorders>
              <w:top w:val="single" w:sz="4" w:space="0" w:color="auto"/>
              <w:left w:val="single" w:sz="4" w:space="0" w:color="auto"/>
              <w:bottom w:val="nil"/>
            </w:tcBorders>
            <w:shd w:val="clear" w:color="auto" w:fill="F2F2F2" w:themeFill="background1" w:themeFillShade="F2"/>
            <w:tcMar>
              <w:left w:w="0" w:type="dxa"/>
              <w:right w:w="0" w:type="dxa"/>
            </w:tcMar>
            <w:tcPrChange w:id="971" w:author="Erik Hedlin" w:date="2020-10-19T16:36:00Z">
              <w:tcPr>
                <w:tcW w:w="1789" w:type="dxa"/>
                <w:gridSpan w:val="3"/>
                <w:tcBorders>
                  <w:top w:val="nil"/>
                  <w:bottom w:val="nil"/>
                </w:tcBorders>
                <w:tcMar>
                  <w:left w:w="0" w:type="dxa"/>
                  <w:right w:w="0" w:type="dxa"/>
                </w:tcMar>
              </w:tcPr>
            </w:tcPrChange>
          </w:tcPr>
          <w:p w14:paraId="462CB8D4" w14:textId="77777777" w:rsidR="00E10515" w:rsidRPr="006A7656" w:rsidRDefault="00E10515" w:rsidP="00E10515">
            <w:pPr>
              <w:pStyle w:val="TableText"/>
              <w:cnfStyle w:val="000000100000" w:firstRow="0" w:lastRow="0" w:firstColumn="0" w:lastColumn="0" w:oddVBand="0" w:evenVBand="0" w:oddHBand="1" w:evenHBand="0" w:firstRowFirstColumn="0" w:firstRowLastColumn="0" w:lastRowFirstColumn="0" w:lastRowLastColumn="0"/>
            </w:pPr>
            <w:r w:rsidRPr="006A7656">
              <w:t>Mean brood size ± SD</w:t>
            </w:r>
          </w:p>
        </w:tc>
        <w:tc>
          <w:tcPr>
            <w:tcW w:w="982" w:type="dxa"/>
            <w:gridSpan w:val="2"/>
            <w:tcBorders>
              <w:top w:val="single" w:sz="4" w:space="0" w:color="auto"/>
              <w:left w:val="nil"/>
              <w:bottom w:val="nil"/>
              <w:right w:val="nil"/>
            </w:tcBorders>
            <w:shd w:val="clear" w:color="auto" w:fill="auto"/>
            <w:tcMar>
              <w:left w:w="43" w:type="dxa"/>
              <w:right w:w="43" w:type="dxa"/>
            </w:tcMar>
            <w:tcPrChange w:id="972" w:author="Erik Hedlin" w:date="2020-10-19T16:36:00Z">
              <w:tcPr>
                <w:tcW w:w="520" w:type="dxa"/>
                <w:tcBorders>
                  <w:top w:val="nil"/>
                  <w:left w:val="nil"/>
                  <w:bottom w:val="nil"/>
                  <w:right w:val="nil"/>
                </w:tcBorders>
                <w:shd w:val="clear" w:color="auto" w:fill="auto"/>
                <w:tcMar>
                  <w:left w:w="43" w:type="dxa"/>
                  <w:right w:w="43" w:type="dxa"/>
                </w:tcMar>
              </w:tcPr>
            </w:tcPrChange>
          </w:tcPr>
          <w:p w14:paraId="3CBB798D" w14:textId="77777777" w:rsidR="00E10515" w:rsidRPr="006A7656"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sz w:val="18"/>
                <w:szCs w:val="18"/>
              </w:rPr>
            </w:pPr>
            <w:r w:rsidRPr="006A7656">
              <w:rPr>
                <w:rFonts w:cs="Calibri"/>
                <w:color w:val="000000"/>
                <w:sz w:val="18"/>
                <w:szCs w:val="18"/>
              </w:rPr>
              <w:t>0.76±1.19</w:t>
            </w:r>
          </w:p>
        </w:tc>
        <w:tc>
          <w:tcPr>
            <w:tcW w:w="983" w:type="dxa"/>
            <w:tcBorders>
              <w:top w:val="single" w:sz="4" w:space="0" w:color="auto"/>
              <w:left w:val="nil"/>
              <w:bottom w:val="nil"/>
              <w:right w:val="nil"/>
            </w:tcBorders>
            <w:shd w:val="clear" w:color="auto" w:fill="F2F2F2" w:themeFill="background1" w:themeFillShade="F2"/>
            <w:tcMar>
              <w:left w:w="43" w:type="dxa"/>
              <w:right w:w="43" w:type="dxa"/>
            </w:tcMar>
            <w:tcPrChange w:id="973" w:author="Erik Hedlin" w:date="2020-10-19T16:36:00Z">
              <w:tcPr>
                <w:tcW w:w="518" w:type="dxa"/>
                <w:tcBorders>
                  <w:top w:val="nil"/>
                  <w:left w:val="nil"/>
                  <w:bottom w:val="nil"/>
                  <w:right w:val="nil"/>
                </w:tcBorders>
                <w:shd w:val="clear" w:color="auto" w:fill="auto"/>
                <w:tcMar>
                  <w:left w:w="43" w:type="dxa"/>
                  <w:right w:w="43" w:type="dxa"/>
                </w:tcMar>
              </w:tcPr>
            </w:tcPrChange>
          </w:tcPr>
          <w:p w14:paraId="7F32FC92" w14:textId="77777777" w:rsidR="00E10515" w:rsidRPr="006A7656"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rFonts w:cs="Calibri"/>
                <w:color w:val="000000"/>
                <w:sz w:val="18"/>
                <w:szCs w:val="18"/>
              </w:rPr>
            </w:pPr>
            <w:r w:rsidRPr="006A7656">
              <w:rPr>
                <w:rFonts w:cs="Calibri"/>
                <w:color w:val="000000"/>
                <w:sz w:val="18"/>
                <w:szCs w:val="18"/>
              </w:rPr>
              <w:t>1.43±1.05</w:t>
            </w:r>
          </w:p>
        </w:tc>
        <w:tc>
          <w:tcPr>
            <w:tcW w:w="982" w:type="dxa"/>
            <w:tcBorders>
              <w:top w:val="single" w:sz="4" w:space="0" w:color="auto"/>
              <w:left w:val="nil"/>
              <w:bottom w:val="nil"/>
              <w:right w:val="nil"/>
            </w:tcBorders>
            <w:shd w:val="clear" w:color="auto" w:fill="auto"/>
            <w:tcMar>
              <w:left w:w="43" w:type="dxa"/>
              <w:right w:w="43" w:type="dxa"/>
            </w:tcMar>
            <w:tcPrChange w:id="974" w:author="Erik Hedlin" w:date="2020-10-19T16:36:00Z">
              <w:tcPr>
                <w:tcW w:w="518" w:type="dxa"/>
                <w:tcBorders>
                  <w:top w:val="nil"/>
                  <w:left w:val="nil"/>
                  <w:bottom w:val="nil"/>
                  <w:right w:val="nil"/>
                </w:tcBorders>
                <w:shd w:val="clear" w:color="auto" w:fill="auto"/>
                <w:tcMar>
                  <w:left w:w="43" w:type="dxa"/>
                  <w:right w:w="43" w:type="dxa"/>
                </w:tcMar>
              </w:tcPr>
            </w:tcPrChange>
          </w:tcPr>
          <w:p w14:paraId="621071E3" w14:textId="77777777" w:rsidR="00E10515" w:rsidRPr="006A7656"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sz w:val="18"/>
                <w:szCs w:val="18"/>
              </w:rPr>
            </w:pPr>
            <w:r w:rsidRPr="006A7656">
              <w:rPr>
                <w:rFonts w:cs="Calibri"/>
                <w:color w:val="000000"/>
                <w:sz w:val="18"/>
                <w:szCs w:val="18"/>
              </w:rPr>
              <w:t>1.59±1.44</w:t>
            </w:r>
          </w:p>
        </w:tc>
        <w:tc>
          <w:tcPr>
            <w:tcW w:w="983" w:type="dxa"/>
            <w:tcBorders>
              <w:top w:val="single" w:sz="4" w:space="0" w:color="auto"/>
              <w:left w:val="nil"/>
              <w:bottom w:val="nil"/>
              <w:right w:val="nil"/>
            </w:tcBorders>
            <w:shd w:val="clear" w:color="auto" w:fill="F2F2F2" w:themeFill="background1" w:themeFillShade="F2"/>
            <w:tcMar>
              <w:left w:w="43" w:type="dxa"/>
              <w:right w:w="43" w:type="dxa"/>
            </w:tcMar>
            <w:tcPrChange w:id="975" w:author="Erik Hedlin" w:date="2020-10-19T16:36:00Z">
              <w:tcPr>
                <w:tcW w:w="518" w:type="dxa"/>
                <w:tcBorders>
                  <w:top w:val="nil"/>
                  <w:left w:val="nil"/>
                  <w:bottom w:val="nil"/>
                  <w:right w:val="nil"/>
                </w:tcBorders>
                <w:shd w:val="clear" w:color="auto" w:fill="auto"/>
                <w:tcMar>
                  <w:left w:w="43" w:type="dxa"/>
                  <w:right w:w="43" w:type="dxa"/>
                </w:tcMar>
              </w:tcPr>
            </w:tcPrChange>
          </w:tcPr>
          <w:p w14:paraId="2BEDED41" w14:textId="77777777" w:rsidR="00E10515" w:rsidRPr="006A7656"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sz w:val="18"/>
                <w:szCs w:val="18"/>
              </w:rPr>
            </w:pPr>
            <w:r w:rsidRPr="006A7656">
              <w:rPr>
                <w:rFonts w:cs="Calibri"/>
                <w:color w:val="000000"/>
                <w:sz w:val="18"/>
                <w:szCs w:val="18"/>
              </w:rPr>
              <w:t>1.98±1.18</w:t>
            </w:r>
          </w:p>
        </w:tc>
        <w:tc>
          <w:tcPr>
            <w:tcW w:w="982" w:type="dxa"/>
            <w:tcBorders>
              <w:top w:val="single" w:sz="4" w:space="0" w:color="auto"/>
              <w:left w:val="nil"/>
              <w:bottom w:val="nil"/>
              <w:right w:val="nil"/>
            </w:tcBorders>
            <w:shd w:val="clear" w:color="auto" w:fill="auto"/>
            <w:tcMar>
              <w:left w:w="43" w:type="dxa"/>
              <w:right w:w="43" w:type="dxa"/>
            </w:tcMar>
            <w:tcPrChange w:id="976" w:author="Erik Hedlin" w:date="2020-10-19T16:36:00Z">
              <w:tcPr>
                <w:tcW w:w="518" w:type="dxa"/>
                <w:tcBorders>
                  <w:top w:val="nil"/>
                  <w:left w:val="nil"/>
                  <w:bottom w:val="nil"/>
                  <w:right w:val="nil"/>
                </w:tcBorders>
                <w:shd w:val="clear" w:color="auto" w:fill="auto"/>
                <w:tcMar>
                  <w:left w:w="43" w:type="dxa"/>
                  <w:right w:w="43" w:type="dxa"/>
                </w:tcMar>
              </w:tcPr>
            </w:tcPrChange>
          </w:tcPr>
          <w:p w14:paraId="61B39DA5" w14:textId="77777777" w:rsidR="00E10515" w:rsidRPr="006A7656"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sz w:val="18"/>
                <w:szCs w:val="18"/>
              </w:rPr>
            </w:pPr>
            <w:r w:rsidRPr="006A7656">
              <w:rPr>
                <w:rFonts w:cs="Calibri"/>
                <w:color w:val="000000"/>
                <w:sz w:val="18"/>
                <w:szCs w:val="18"/>
              </w:rPr>
              <w:t>2.38±1.60</w:t>
            </w:r>
          </w:p>
        </w:tc>
        <w:tc>
          <w:tcPr>
            <w:tcW w:w="983" w:type="dxa"/>
            <w:tcBorders>
              <w:top w:val="single" w:sz="4" w:space="0" w:color="auto"/>
              <w:left w:val="nil"/>
              <w:bottom w:val="nil"/>
              <w:right w:val="nil"/>
            </w:tcBorders>
            <w:shd w:val="clear" w:color="auto" w:fill="F2F2F2" w:themeFill="background1" w:themeFillShade="F2"/>
            <w:tcMar>
              <w:left w:w="43" w:type="dxa"/>
              <w:right w:w="43" w:type="dxa"/>
            </w:tcMar>
            <w:tcPrChange w:id="977" w:author="Erik Hedlin" w:date="2020-10-19T16:36:00Z">
              <w:tcPr>
                <w:tcW w:w="519" w:type="dxa"/>
                <w:tcBorders>
                  <w:top w:val="nil"/>
                  <w:left w:val="nil"/>
                  <w:bottom w:val="nil"/>
                  <w:right w:val="nil"/>
                </w:tcBorders>
                <w:shd w:val="clear" w:color="auto" w:fill="auto"/>
                <w:tcMar>
                  <w:left w:w="43" w:type="dxa"/>
                  <w:right w:w="43" w:type="dxa"/>
                </w:tcMar>
              </w:tcPr>
            </w:tcPrChange>
          </w:tcPr>
          <w:p w14:paraId="42B3A446" w14:textId="77777777" w:rsidR="00E10515" w:rsidRPr="006A7656"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sz w:val="18"/>
                <w:szCs w:val="18"/>
              </w:rPr>
            </w:pPr>
            <w:r w:rsidRPr="006A7656">
              <w:rPr>
                <w:rFonts w:cs="Calibri"/>
                <w:color w:val="000000"/>
                <w:sz w:val="18"/>
                <w:szCs w:val="18"/>
              </w:rPr>
              <w:t>1.22±1.61</w:t>
            </w:r>
          </w:p>
        </w:tc>
        <w:tc>
          <w:tcPr>
            <w:tcW w:w="982" w:type="dxa"/>
            <w:tcBorders>
              <w:top w:val="single" w:sz="4" w:space="0" w:color="auto"/>
              <w:left w:val="nil"/>
              <w:bottom w:val="nil"/>
              <w:right w:val="nil"/>
            </w:tcBorders>
            <w:shd w:val="clear" w:color="auto" w:fill="auto"/>
            <w:tcMar>
              <w:left w:w="43" w:type="dxa"/>
              <w:right w:w="43" w:type="dxa"/>
            </w:tcMar>
            <w:tcPrChange w:id="978" w:author="Erik Hedlin" w:date="2020-10-19T16:36:00Z">
              <w:tcPr>
                <w:tcW w:w="518" w:type="dxa"/>
                <w:tcBorders>
                  <w:top w:val="nil"/>
                  <w:left w:val="nil"/>
                  <w:bottom w:val="nil"/>
                  <w:right w:val="nil"/>
                </w:tcBorders>
                <w:shd w:val="clear" w:color="auto" w:fill="auto"/>
                <w:tcMar>
                  <w:left w:w="43" w:type="dxa"/>
                  <w:right w:w="43" w:type="dxa"/>
                </w:tcMar>
              </w:tcPr>
            </w:tcPrChange>
          </w:tcPr>
          <w:p w14:paraId="00B1E966" w14:textId="77777777" w:rsidR="00E10515" w:rsidRPr="006A7656"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sz w:val="18"/>
                <w:szCs w:val="18"/>
              </w:rPr>
            </w:pPr>
            <w:r w:rsidRPr="006A7656">
              <w:rPr>
                <w:rFonts w:cs="Calibri"/>
                <w:color w:val="000000"/>
                <w:sz w:val="18"/>
                <w:szCs w:val="18"/>
              </w:rPr>
              <w:t>0.94±1.20</w:t>
            </w:r>
          </w:p>
        </w:tc>
        <w:tc>
          <w:tcPr>
            <w:tcW w:w="983" w:type="dxa"/>
            <w:tcBorders>
              <w:top w:val="single" w:sz="4" w:space="0" w:color="auto"/>
              <w:left w:val="nil"/>
              <w:bottom w:val="nil"/>
              <w:right w:val="nil"/>
            </w:tcBorders>
            <w:shd w:val="clear" w:color="auto" w:fill="F2F2F2" w:themeFill="background1" w:themeFillShade="F2"/>
            <w:tcPrChange w:id="979" w:author="Erik Hedlin" w:date="2020-10-19T16:36:00Z">
              <w:tcPr>
                <w:tcW w:w="520" w:type="dxa"/>
                <w:tcBorders>
                  <w:top w:val="nil"/>
                  <w:left w:val="nil"/>
                  <w:bottom w:val="nil"/>
                  <w:right w:val="nil"/>
                </w:tcBorders>
                <w:shd w:val="clear" w:color="auto" w:fill="auto"/>
              </w:tcPr>
            </w:tcPrChange>
          </w:tcPr>
          <w:p w14:paraId="415B0A1F" w14:textId="6F5E896A"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rFonts w:cs="Calibri"/>
                <w:color w:val="000000"/>
                <w:sz w:val="18"/>
                <w:szCs w:val="18"/>
                <w:rPrChange w:id="980" w:author="Erik Hedlin" w:date="2020-10-19T16:24:00Z">
                  <w:rPr>
                    <w:rFonts w:cs="Calibri"/>
                    <w:color w:val="000000"/>
                    <w:sz w:val="18"/>
                    <w:szCs w:val="18"/>
                    <w:highlight w:val="yellow"/>
                  </w:rPr>
                </w:rPrChange>
              </w:rPr>
            </w:pPr>
            <w:ins w:id="981" w:author="Erik Hedlin" w:date="2020-10-19T16:26:00Z">
              <w:r w:rsidRPr="00800BE1">
                <w:rPr>
                  <w:rFonts w:cs="Calibri"/>
                  <w:color w:val="000000"/>
                  <w:sz w:val="18"/>
                  <w:szCs w:val="18"/>
                </w:rPr>
                <w:t>1.53±1.22</w:t>
              </w:r>
            </w:ins>
          </w:p>
        </w:tc>
        <w:tc>
          <w:tcPr>
            <w:tcW w:w="983" w:type="dxa"/>
            <w:gridSpan w:val="2"/>
            <w:tcBorders>
              <w:top w:val="single" w:sz="4" w:space="0" w:color="auto"/>
              <w:left w:val="nil"/>
              <w:bottom w:val="nil"/>
              <w:right w:val="single" w:sz="4" w:space="0" w:color="auto"/>
            </w:tcBorders>
            <w:shd w:val="clear" w:color="auto" w:fill="auto"/>
            <w:tcMar>
              <w:left w:w="43" w:type="dxa"/>
              <w:right w:w="43" w:type="dxa"/>
            </w:tcMar>
            <w:tcPrChange w:id="982" w:author="Erik Hedlin" w:date="2020-10-19T16:36:00Z">
              <w:tcPr>
                <w:tcW w:w="520" w:type="dxa"/>
                <w:tcBorders>
                  <w:top w:val="nil"/>
                  <w:left w:val="nil"/>
                  <w:bottom w:val="nil"/>
                  <w:right w:val="nil"/>
                </w:tcBorders>
                <w:shd w:val="clear" w:color="auto" w:fill="auto"/>
                <w:tcMar>
                  <w:left w:w="43" w:type="dxa"/>
                  <w:right w:w="43" w:type="dxa"/>
                </w:tcMar>
              </w:tcPr>
            </w:tcPrChange>
          </w:tcPr>
          <w:p w14:paraId="4453AAF9" w14:textId="69F5E216" w:rsidR="00E10515" w:rsidRPr="006A7656"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sz w:val="18"/>
                <w:szCs w:val="18"/>
              </w:rPr>
            </w:pPr>
            <w:ins w:id="983" w:author="Erik Hedlin" w:date="2020-10-19T16:27:00Z">
              <w:r>
                <w:rPr>
                  <w:rFonts w:cs="Calibri"/>
                  <w:color w:val="000000"/>
                  <w:sz w:val="18"/>
                  <w:szCs w:val="18"/>
                </w:rPr>
                <w:t>2.38</w:t>
              </w:r>
            </w:ins>
            <w:del w:id="984" w:author="Erik Hedlin" w:date="2020-10-19T16:27:00Z">
              <w:r w:rsidRPr="006A7656" w:rsidDel="00E10515">
                <w:rPr>
                  <w:rFonts w:cs="Calibri"/>
                  <w:color w:val="000000"/>
                  <w:sz w:val="18"/>
                  <w:szCs w:val="18"/>
                </w:rPr>
                <w:delText>1.53</w:delText>
              </w:r>
            </w:del>
            <w:r w:rsidRPr="006A7656">
              <w:rPr>
                <w:rFonts w:cs="Calibri"/>
                <w:color w:val="000000"/>
                <w:sz w:val="18"/>
                <w:szCs w:val="18"/>
              </w:rPr>
              <w:t>±1.</w:t>
            </w:r>
            <w:ins w:id="985" w:author="Erik Hedlin" w:date="2020-10-19T16:27:00Z">
              <w:r>
                <w:rPr>
                  <w:rFonts w:cs="Calibri"/>
                  <w:color w:val="000000"/>
                  <w:sz w:val="18"/>
                  <w:szCs w:val="18"/>
                </w:rPr>
                <w:t>01</w:t>
              </w:r>
            </w:ins>
            <w:del w:id="986" w:author="Erik Hedlin" w:date="2020-10-19T16:27:00Z">
              <w:r w:rsidRPr="006A7656" w:rsidDel="00E10515">
                <w:rPr>
                  <w:rFonts w:cs="Calibri"/>
                  <w:color w:val="000000"/>
                  <w:sz w:val="18"/>
                  <w:szCs w:val="18"/>
                </w:rPr>
                <w:delText>22</w:delText>
              </w:r>
            </w:del>
          </w:p>
        </w:tc>
      </w:tr>
      <w:tr w:rsidR="00E10515" w:rsidRPr="00C4635C" w14:paraId="7960FA75" w14:textId="77777777" w:rsidTr="009E6165">
        <w:trPr>
          <w:cnfStyle w:val="000000010000" w:firstRow="0" w:lastRow="0" w:firstColumn="0" w:lastColumn="0" w:oddVBand="0" w:evenVBand="0" w:oddHBand="0" w:evenHBand="1" w:firstRowFirstColumn="0" w:firstRowLastColumn="0" w:lastRowFirstColumn="0" w:lastRowLastColumn="0"/>
          <w:cantSplit/>
          <w:trHeight w:val="305"/>
          <w:trPrChange w:id="987" w:author="Erik Hedlin" w:date="2020-10-19T16:35:00Z">
            <w:trPr>
              <w:gridAfter w:val="0"/>
              <w:wAfter w:w="4146" w:type="dxa"/>
              <w:cantSplit/>
              <w:trHeight w:val="305"/>
            </w:trPr>
          </w:trPrChange>
        </w:trPr>
        <w:tc>
          <w:tcPr>
            <w:tcW w:w="1789" w:type="dxa"/>
            <w:gridSpan w:val="2"/>
            <w:tcBorders>
              <w:top w:val="nil"/>
              <w:left w:val="single" w:sz="4" w:space="0" w:color="auto"/>
              <w:bottom w:val="single" w:sz="12" w:space="0" w:color="auto"/>
            </w:tcBorders>
            <w:tcMar>
              <w:left w:w="0" w:type="dxa"/>
              <w:right w:w="0" w:type="dxa"/>
            </w:tcMar>
            <w:tcPrChange w:id="988" w:author="Erik Hedlin" w:date="2020-10-19T16:35:00Z">
              <w:tcPr>
                <w:tcW w:w="1789" w:type="dxa"/>
                <w:gridSpan w:val="3"/>
                <w:tcBorders>
                  <w:top w:val="nil"/>
                  <w:bottom w:val="single" w:sz="12" w:space="0" w:color="auto"/>
                </w:tcBorders>
                <w:tcMar>
                  <w:left w:w="0" w:type="dxa"/>
                  <w:right w:w="0" w:type="dxa"/>
                </w:tcMar>
              </w:tcPr>
            </w:tcPrChange>
          </w:tcPr>
          <w:p w14:paraId="4ABCF108" w14:textId="77777777" w:rsidR="00E10515" w:rsidRPr="006A7656" w:rsidRDefault="00E10515" w:rsidP="00E10515">
            <w:pPr>
              <w:pStyle w:val="TableText"/>
              <w:cnfStyle w:val="000000010000" w:firstRow="0" w:lastRow="0" w:firstColumn="0" w:lastColumn="0" w:oddVBand="0" w:evenVBand="0" w:oddHBand="0" w:evenHBand="1" w:firstRowFirstColumn="0" w:firstRowLastColumn="0" w:lastRowFirstColumn="0" w:lastRowLastColumn="0"/>
            </w:pPr>
            <w:r w:rsidRPr="006A7656">
              <w:t>Total production</w:t>
            </w:r>
          </w:p>
        </w:tc>
        <w:tc>
          <w:tcPr>
            <w:tcW w:w="982" w:type="dxa"/>
            <w:gridSpan w:val="2"/>
            <w:tcBorders>
              <w:top w:val="nil"/>
              <w:left w:val="nil"/>
              <w:bottom w:val="single" w:sz="12" w:space="0" w:color="auto"/>
              <w:right w:val="nil"/>
            </w:tcBorders>
            <w:shd w:val="clear" w:color="auto" w:fill="auto"/>
            <w:tcMar>
              <w:left w:w="43" w:type="dxa"/>
              <w:right w:w="43" w:type="dxa"/>
            </w:tcMar>
            <w:vAlign w:val="bottom"/>
            <w:tcPrChange w:id="989" w:author="Erik Hedlin" w:date="2020-10-19T16:35:00Z">
              <w:tcPr>
                <w:tcW w:w="520" w:type="dxa"/>
                <w:tcBorders>
                  <w:top w:val="nil"/>
                  <w:left w:val="nil"/>
                  <w:bottom w:val="single" w:sz="12" w:space="0" w:color="auto"/>
                  <w:right w:val="nil"/>
                </w:tcBorders>
                <w:shd w:val="clear" w:color="auto" w:fill="auto"/>
                <w:tcMar>
                  <w:left w:w="43" w:type="dxa"/>
                  <w:right w:w="43" w:type="dxa"/>
                </w:tcMar>
                <w:vAlign w:val="bottom"/>
              </w:tcPr>
            </w:tcPrChange>
          </w:tcPr>
          <w:p w14:paraId="4D7798FF" w14:textId="77777777" w:rsidR="00E10515" w:rsidRPr="006A7656"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sz w:val="18"/>
                <w:szCs w:val="18"/>
              </w:rPr>
            </w:pPr>
            <w:r w:rsidRPr="006A7656">
              <w:rPr>
                <w:rFonts w:cs="Calibri"/>
                <w:color w:val="000000"/>
                <w:sz w:val="18"/>
                <w:szCs w:val="18"/>
              </w:rPr>
              <w:t>13</w:t>
            </w:r>
          </w:p>
        </w:tc>
        <w:tc>
          <w:tcPr>
            <w:tcW w:w="983" w:type="dxa"/>
            <w:tcBorders>
              <w:top w:val="nil"/>
              <w:left w:val="nil"/>
              <w:bottom w:val="single" w:sz="12" w:space="0" w:color="auto"/>
              <w:right w:val="nil"/>
            </w:tcBorders>
            <w:tcMar>
              <w:left w:w="43" w:type="dxa"/>
              <w:right w:w="43" w:type="dxa"/>
            </w:tcMar>
            <w:vAlign w:val="bottom"/>
            <w:tcPrChange w:id="990" w:author="Erik Hedlin" w:date="2020-10-19T16:35:00Z">
              <w:tcPr>
                <w:tcW w:w="518" w:type="dxa"/>
                <w:tcBorders>
                  <w:top w:val="nil"/>
                  <w:left w:val="nil"/>
                  <w:bottom w:val="single" w:sz="12" w:space="0" w:color="auto"/>
                  <w:right w:val="nil"/>
                </w:tcBorders>
                <w:shd w:val="clear" w:color="auto" w:fill="auto"/>
                <w:tcMar>
                  <w:left w:w="43" w:type="dxa"/>
                  <w:right w:w="43" w:type="dxa"/>
                </w:tcMar>
                <w:vAlign w:val="bottom"/>
              </w:tcPr>
            </w:tcPrChange>
          </w:tcPr>
          <w:p w14:paraId="0035475B" w14:textId="77777777" w:rsidR="00E10515" w:rsidRPr="006A7656"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sz w:val="18"/>
                <w:szCs w:val="18"/>
              </w:rPr>
            </w:pPr>
            <w:r w:rsidRPr="006A7656">
              <w:rPr>
                <w:rFonts w:cs="Calibri"/>
                <w:color w:val="000000"/>
                <w:sz w:val="18"/>
                <w:szCs w:val="18"/>
              </w:rPr>
              <w:t>33</w:t>
            </w:r>
          </w:p>
        </w:tc>
        <w:tc>
          <w:tcPr>
            <w:tcW w:w="982" w:type="dxa"/>
            <w:tcBorders>
              <w:top w:val="nil"/>
              <w:left w:val="nil"/>
              <w:bottom w:val="single" w:sz="12" w:space="0" w:color="auto"/>
              <w:right w:val="nil"/>
            </w:tcBorders>
            <w:shd w:val="clear" w:color="auto" w:fill="auto"/>
            <w:tcMar>
              <w:left w:w="43" w:type="dxa"/>
              <w:right w:w="43" w:type="dxa"/>
            </w:tcMar>
            <w:vAlign w:val="bottom"/>
            <w:tcPrChange w:id="991" w:author="Erik Hedlin" w:date="2020-10-19T16:35:00Z">
              <w:tcPr>
                <w:tcW w:w="518" w:type="dxa"/>
                <w:tcBorders>
                  <w:top w:val="nil"/>
                  <w:left w:val="nil"/>
                  <w:bottom w:val="single" w:sz="12" w:space="0" w:color="auto"/>
                  <w:right w:val="nil"/>
                </w:tcBorders>
                <w:shd w:val="clear" w:color="auto" w:fill="auto"/>
                <w:tcMar>
                  <w:left w:w="43" w:type="dxa"/>
                  <w:right w:w="43" w:type="dxa"/>
                </w:tcMar>
                <w:vAlign w:val="bottom"/>
              </w:tcPr>
            </w:tcPrChange>
          </w:tcPr>
          <w:p w14:paraId="16FF23EF" w14:textId="77777777" w:rsidR="00E10515" w:rsidRPr="006A7656"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sz w:val="18"/>
                <w:szCs w:val="18"/>
              </w:rPr>
            </w:pPr>
            <w:r w:rsidRPr="006A7656">
              <w:rPr>
                <w:rFonts w:cs="Calibri"/>
                <w:color w:val="000000"/>
                <w:sz w:val="18"/>
                <w:szCs w:val="18"/>
              </w:rPr>
              <w:t>65</w:t>
            </w:r>
          </w:p>
        </w:tc>
        <w:tc>
          <w:tcPr>
            <w:tcW w:w="983" w:type="dxa"/>
            <w:tcBorders>
              <w:top w:val="nil"/>
              <w:left w:val="nil"/>
              <w:bottom w:val="single" w:sz="12" w:space="0" w:color="auto"/>
              <w:right w:val="nil"/>
            </w:tcBorders>
            <w:tcMar>
              <w:left w:w="43" w:type="dxa"/>
              <w:right w:w="43" w:type="dxa"/>
            </w:tcMar>
            <w:vAlign w:val="bottom"/>
            <w:tcPrChange w:id="992" w:author="Erik Hedlin" w:date="2020-10-19T16:35:00Z">
              <w:tcPr>
                <w:tcW w:w="518" w:type="dxa"/>
                <w:tcBorders>
                  <w:top w:val="nil"/>
                  <w:left w:val="nil"/>
                  <w:bottom w:val="single" w:sz="12" w:space="0" w:color="auto"/>
                  <w:right w:val="nil"/>
                </w:tcBorders>
                <w:shd w:val="clear" w:color="auto" w:fill="auto"/>
                <w:tcMar>
                  <w:left w:w="43" w:type="dxa"/>
                  <w:right w:w="43" w:type="dxa"/>
                </w:tcMar>
                <w:vAlign w:val="bottom"/>
              </w:tcPr>
            </w:tcPrChange>
          </w:tcPr>
          <w:p w14:paraId="5512524E" w14:textId="77777777" w:rsidR="00E10515" w:rsidRPr="006A7656"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sz w:val="18"/>
                <w:szCs w:val="18"/>
              </w:rPr>
            </w:pPr>
            <w:r w:rsidRPr="006A7656">
              <w:rPr>
                <w:rFonts w:cs="Calibri"/>
                <w:color w:val="000000"/>
                <w:sz w:val="18"/>
                <w:szCs w:val="18"/>
              </w:rPr>
              <w:t>95</w:t>
            </w:r>
          </w:p>
        </w:tc>
        <w:tc>
          <w:tcPr>
            <w:tcW w:w="982" w:type="dxa"/>
            <w:tcBorders>
              <w:top w:val="nil"/>
              <w:left w:val="nil"/>
              <w:bottom w:val="single" w:sz="12" w:space="0" w:color="auto"/>
              <w:right w:val="nil"/>
            </w:tcBorders>
            <w:shd w:val="clear" w:color="auto" w:fill="auto"/>
            <w:tcMar>
              <w:left w:w="43" w:type="dxa"/>
              <w:right w:w="43" w:type="dxa"/>
            </w:tcMar>
            <w:vAlign w:val="bottom"/>
            <w:tcPrChange w:id="993" w:author="Erik Hedlin" w:date="2020-10-19T16:35:00Z">
              <w:tcPr>
                <w:tcW w:w="518" w:type="dxa"/>
                <w:tcBorders>
                  <w:top w:val="nil"/>
                  <w:left w:val="nil"/>
                  <w:bottom w:val="single" w:sz="12" w:space="0" w:color="auto"/>
                  <w:right w:val="nil"/>
                </w:tcBorders>
                <w:shd w:val="clear" w:color="auto" w:fill="auto"/>
                <w:tcMar>
                  <w:left w:w="43" w:type="dxa"/>
                  <w:right w:w="43" w:type="dxa"/>
                </w:tcMar>
                <w:vAlign w:val="bottom"/>
              </w:tcPr>
            </w:tcPrChange>
          </w:tcPr>
          <w:p w14:paraId="3AEC514F" w14:textId="77777777" w:rsidR="00E10515" w:rsidRPr="006A7656"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sz w:val="18"/>
                <w:szCs w:val="18"/>
              </w:rPr>
            </w:pPr>
            <w:r w:rsidRPr="006A7656">
              <w:rPr>
                <w:rFonts w:cs="Calibri"/>
                <w:color w:val="000000"/>
                <w:sz w:val="18"/>
                <w:szCs w:val="18"/>
              </w:rPr>
              <w:t>114</w:t>
            </w:r>
          </w:p>
        </w:tc>
        <w:tc>
          <w:tcPr>
            <w:tcW w:w="983" w:type="dxa"/>
            <w:tcBorders>
              <w:top w:val="nil"/>
              <w:left w:val="nil"/>
              <w:bottom w:val="single" w:sz="12" w:space="0" w:color="auto"/>
              <w:right w:val="nil"/>
            </w:tcBorders>
            <w:tcMar>
              <w:left w:w="43" w:type="dxa"/>
              <w:right w:w="43" w:type="dxa"/>
            </w:tcMar>
            <w:vAlign w:val="bottom"/>
            <w:tcPrChange w:id="994" w:author="Erik Hedlin" w:date="2020-10-19T16:35:00Z">
              <w:tcPr>
                <w:tcW w:w="519" w:type="dxa"/>
                <w:tcBorders>
                  <w:top w:val="nil"/>
                  <w:left w:val="nil"/>
                  <w:bottom w:val="single" w:sz="12" w:space="0" w:color="auto"/>
                  <w:right w:val="nil"/>
                </w:tcBorders>
                <w:shd w:val="clear" w:color="auto" w:fill="auto"/>
                <w:tcMar>
                  <w:left w:w="43" w:type="dxa"/>
                  <w:right w:w="43" w:type="dxa"/>
                </w:tcMar>
                <w:vAlign w:val="bottom"/>
              </w:tcPr>
            </w:tcPrChange>
          </w:tcPr>
          <w:p w14:paraId="16F820FD" w14:textId="77777777" w:rsidR="00E10515" w:rsidRPr="006A7656"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sz w:val="18"/>
                <w:szCs w:val="18"/>
              </w:rPr>
            </w:pPr>
            <w:r w:rsidRPr="006A7656">
              <w:rPr>
                <w:rFonts w:cs="Calibri"/>
                <w:color w:val="000000"/>
                <w:sz w:val="18"/>
                <w:szCs w:val="18"/>
              </w:rPr>
              <w:t>61</w:t>
            </w:r>
          </w:p>
        </w:tc>
        <w:tc>
          <w:tcPr>
            <w:tcW w:w="982" w:type="dxa"/>
            <w:tcBorders>
              <w:top w:val="nil"/>
              <w:left w:val="nil"/>
              <w:bottom w:val="single" w:sz="12" w:space="0" w:color="auto"/>
              <w:right w:val="nil"/>
            </w:tcBorders>
            <w:shd w:val="clear" w:color="auto" w:fill="auto"/>
            <w:tcMar>
              <w:left w:w="43" w:type="dxa"/>
              <w:right w:w="43" w:type="dxa"/>
            </w:tcMar>
            <w:vAlign w:val="bottom"/>
            <w:tcPrChange w:id="995" w:author="Erik Hedlin" w:date="2020-10-19T16:35:00Z">
              <w:tcPr>
                <w:tcW w:w="518" w:type="dxa"/>
                <w:tcBorders>
                  <w:top w:val="nil"/>
                  <w:left w:val="nil"/>
                  <w:bottom w:val="single" w:sz="12" w:space="0" w:color="auto"/>
                  <w:right w:val="nil"/>
                </w:tcBorders>
                <w:shd w:val="clear" w:color="auto" w:fill="auto"/>
                <w:tcMar>
                  <w:left w:w="43" w:type="dxa"/>
                  <w:right w:w="43" w:type="dxa"/>
                </w:tcMar>
                <w:vAlign w:val="bottom"/>
              </w:tcPr>
            </w:tcPrChange>
          </w:tcPr>
          <w:p w14:paraId="481642DB" w14:textId="77777777" w:rsidR="00E10515" w:rsidRPr="006A7656"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sz w:val="18"/>
                <w:szCs w:val="18"/>
              </w:rPr>
            </w:pPr>
            <w:r w:rsidRPr="006A7656">
              <w:rPr>
                <w:rFonts w:cs="Calibri"/>
                <w:color w:val="000000"/>
                <w:sz w:val="18"/>
                <w:szCs w:val="18"/>
              </w:rPr>
              <w:t>46</w:t>
            </w:r>
          </w:p>
        </w:tc>
        <w:tc>
          <w:tcPr>
            <w:tcW w:w="983" w:type="dxa"/>
            <w:tcBorders>
              <w:top w:val="nil"/>
              <w:left w:val="nil"/>
              <w:bottom w:val="single" w:sz="12" w:space="0" w:color="auto"/>
              <w:right w:val="nil"/>
            </w:tcBorders>
            <w:vAlign w:val="bottom"/>
            <w:tcPrChange w:id="996" w:author="Erik Hedlin" w:date="2020-10-19T16:35:00Z">
              <w:tcPr>
                <w:tcW w:w="520" w:type="dxa"/>
                <w:tcBorders>
                  <w:top w:val="nil"/>
                  <w:left w:val="nil"/>
                  <w:bottom w:val="single" w:sz="12" w:space="0" w:color="auto"/>
                  <w:right w:val="nil"/>
                </w:tcBorders>
              </w:tcPr>
            </w:tcPrChange>
          </w:tcPr>
          <w:p w14:paraId="04B8846B" w14:textId="18CA9ECC"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rFonts w:cs="Calibri"/>
                <w:color w:val="000000"/>
                <w:sz w:val="18"/>
                <w:szCs w:val="18"/>
                <w:rPrChange w:id="997" w:author="Erik Hedlin" w:date="2020-10-19T16:24:00Z">
                  <w:rPr>
                    <w:rFonts w:cs="Calibri"/>
                    <w:color w:val="000000"/>
                    <w:sz w:val="18"/>
                    <w:szCs w:val="18"/>
                    <w:highlight w:val="yellow"/>
                  </w:rPr>
                </w:rPrChange>
              </w:rPr>
            </w:pPr>
            <w:ins w:id="998" w:author="Erik Hedlin" w:date="2020-10-19T16:26:00Z">
              <w:r w:rsidRPr="00800BE1">
                <w:rPr>
                  <w:rFonts w:cs="Calibri"/>
                  <w:color w:val="000000"/>
                  <w:sz w:val="18"/>
                  <w:szCs w:val="18"/>
                </w:rPr>
                <w:t>66</w:t>
              </w:r>
            </w:ins>
          </w:p>
        </w:tc>
        <w:tc>
          <w:tcPr>
            <w:tcW w:w="983" w:type="dxa"/>
            <w:gridSpan w:val="2"/>
            <w:tcBorders>
              <w:top w:val="nil"/>
              <w:left w:val="nil"/>
              <w:bottom w:val="single" w:sz="12" w:space="0" w:color="auto"/>
              <w:right w:val="single" w:sz="4" w:space="0" w:color="auto"/>
            </w:tcBorders>
            <w:shd w:val="clear" w:color="auto" w:fill="auto"/>
            <w:tcMar>
              <w:left w:w="43" w:type="dxa"/>
              <w:right w:w="43" w:type="dxa"/>
            </w:tcMar>
            <w:vAlign w:val="bottom"/>
            <w:tcPrChange w:id="999" w:author="Erik Hedlin" w:date="2020-10-19T16:35:00Z">
              <w:tcPr>
                <w:tcW w:w="520" w:type="dxa"/>
                <w:tcBorders>
                  <w:top w:val="nil"/>
                  <w:left w:val="nil"/>
                  <w:bottom w:val="single" w:sz="12" w:space="0" w:color="auto"/>
                  <w:right w:val="nil"/>
                </w:tcBorders>
                <w:shd w:val="clear" w:color="auto" w:fill="auto"/>
                <w:tcMar>
                  <w:left w:w="43" w:type="dxa"/>
                  <w:right w:w="43" w:type="dxa"/>
                </w:tcMar>
                <w:vAlign w:val="bottom"/>
              </w:tcPr>
            </w:tcPrChange>
          </w:tcPr>
          <w:p w14:paraId="190FA733" w14:textId="1981E33C" w:rsidR="00E10515" w:rsidRPr="006A7656"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sz w:val="18"/>
                <w:szCs w:val="18"/>
              </w:rPr>
            </w:pPr>
            <w:ins w:id="1000" w:author="Erik Hedlin" w:date="2020-10-19T16:26:00Z">
              <w:r>
                <w:rPr>
                  <w:rFonts w:cs="Calibri"/>
                  <w:color w:val="000000"/>
                  <w:sz w:val="18"/>
                  <w:szCs w:val="18"/>
                </w:rPr>
                <w:t>112</w:t>
              </w:r>
            </w:ins>
            <w:del w:id="1001" w:author="Erik Hedlin" w:date="2020-10-19T16:26:00Z">
              <w:r w:rsidRPr="006A7656" w:rsidDel="00E10515">
                <w:rPr>
                  <w:rFonts w:cs="Calibri"/>
                  <w:color w:val="000000"/>
                  <w:sz w:val="18"/>
                  <w:szCs w:val="18"/>
                </w:rPr>
                <w:delText>66</w:delText>
              </w:r>
            </w:del>
          </w:p>
        </w:tc>
      </w:tr>
      <w:tr w:rsidR="00E10515" w:rsidRPr="00C4635C" w14:paraId="6ADA8FD7" w14:textId="77777777" w:rsidTr="00E10515">
        <w:tblPrEx>
          <w:tblPrExChange w:id="1002" w:author="Erik Hedlin" w:date="2020-10-19T16:26:00Z">
            <w:tblPrEx>
              <w:tblW w:w="10084" w:type="dxa"/>
            </w:tblPrEx>
          </w:tblPrExChange>
        </w:tblPrEx>
        <w:trPr>
          <w:gridAfter w:val="1"/>
          <w:cnfStyle w:val="000000100000" w:firstRow="0" w:lastRow="0" w:firstColumn="0" w:lastColumn="0" w:oddVBand="0" w:evenVBand="0" w:oddHBand="1" w:evenHBand="0" w:firstRowFirstColumn="0" w:firstRowLastColumn="0" w:lastRowFirstColumn="0" w:lastRowLastColumn="0"/>
          <w:wAfter w:w="28" w:type="dxa"/>
          <w:cantSplit/>
          <w:trHeight w:val="305"/>
          <w:trPrChange w:id="1003" w:author="Erik Hedlin" w:date="2020-10-19T16:26:00Z">
            <w:trPr>
              <w:cantSplit/>
              <w:trHeight w:val="305"/>
            </w:trPr>
          </w:trPrChange>
        </w:trPr>
        <w:tc>
          <w:tcPr>
            <w:tcW w:w="519" w:type="dxa"/>
            <w:tcBorders>
              <w:top w:val="single" w:sz="12" w:space="0" w:color="auto"/>
              <w:bottom w:val="nil"/>
            </w:tcBorders>
            <w:tcPrChange w:id="1004" w:author="Erik Hedlin" w:date="2020-10-19T16:26:00Z">
              <w:tcPr>
                <w:tcW w:w="520" w:type="dxa"/>
                <w:gridSpan w:val="2"/>
                <w:tcBorders>
                  <w:top w:val="single" w:sz="12" w:space="0" w:color="auto"/>
                  <w:bottom w:val="nil"/>
                </w:tcBorders>
              </w:tcPr>
            </w:tcPrChange>
          </w:tcPr>
          <w:p w14:paraId="2008B790" w14:textId="77777777" w:rsidR="00E10515" w:rsidRPr="00E10515" w:rsidRDefault="00E10515" w:rsidP="008A1C71">
            <w:pPr>
              <w:pStyle w:val="TableText"/>
              <w:cnfStyle w:val="000000100000" w:firstRow="0" w:lastRow="0" w:firstColumn="0" w:lastColumn="0" w:oddVBand="0" w:evenVBand="0" w:oddHBand="1" w:evenHBand="0" w:firstRowFirstColumn="0" w:firstRowLastColumn="0" w:lastRowFirstColumn="0" w:lastRowLastColumn="0"/>
              <w:rPr>
                <w:rFonts w:cs="Calibri"/>
                <w:i/>
                <w:iCs/>
                <w:color w:val="000000"/>
                <w:sz w:val="18"/>
                <w:szCs w:val="18"/>
                <w:rPrChange w:id="1005" w:author="Erik Hedlin" w:date="2020-10-19T16:24:00Z">
                  <w:rPr>
                    <w:rFonts w:cs="Calibri"/>
                    <w:i/>
                    <w:iCs/>
                    <w:color w:val="000000"/>
                    <w:sz w:val="18"/>
                    <w:szCs w:val="18"/>
                    <w:highlight w:val="yellow"/>
                  </w:rPr>
                </w:rPrChange>
              </w:rPr>
            </w:pPr>
          </w:p>
        </w:tc>
        <w:tc>
          <w:tcPr>
            <w:tcW w:w="10085" w:type="dxa"/>
            <w:gridSpan w:val="11"/>
            <w:tcBorders>
              <w:top w:val="single" w:sz="12" w:space="0" w:color="auto"/>
              <w:bottom w:val="nil"/>
            </w:tcBorders>
            <w:tcMar>
              <w:left w:w="0" w:type="dxa"/>
              <w:right w:w="0" w:type="dxa"/>
            </w:tcMar>
            <w:tcPrChange w:id="1006" w:author="Erik Hedlin" w:date="2020-10-19T16:26:00Z">
              <w:tcPr>
                <w:tcW w:w="10084" w:type="dxa"/>
                <w:gridSpan w:val="11"/>
                <w:tcBorders>
                  <w:top w:val="single" w:sz="12" w:space="0" w:color="auto"/>
                  <w:bottom w:val="nil"/>
                </w:tcBorders>
                <w:tcMar>
                  <w:left w:w="0" w:type="dxa"/>
                  <w:right w:w="0" w:type="dxa"/>
                </w:tcMar>
              </w:tcPr>
            </w:tcPrChange>
          </w:tcPr>
          <w:p w14:paraId="18756619" w14:textId="6ABA2D83" w:rsidR="00E10515" w:rsidRPr="006A7656" w:rsidRDefault="00E10515" w:rsidP="008A1C71">
            <w:pPr>
              <w:pStyle w:val="TableText"/>
              <w:cnfStyle w:val="000000100000" w:firstRow="0" w:lastRow="0" w:firstColumn="0" w:lastColumn="0" w:oddVBand="0" w:evenVBand="0" w:oddHBand="1" w:evenHBand="0" w:firstRowFirstColumn="0" w:firstRowLastColumn="0" w:lastRowFirstColumn="0" w:lastRowLastColumn="0"/>
              <w:rPr>
                <w:rFonts w:cs="Calibri"/>
                <w:i/>
                <w:iCs/>
                <w:color w:val="000000"/>
                <w:sz w:val="18"/>
                <w:szCs w:val="18"/>
              </w:rPr>
            </w:pPr>
            <w:del w:id="1007" w:author="Erik Hedlin" w:date="2020-10-19T16:29:00Z">
              <w:r w:rsidRPr="006A7656" w:rsidDel="005F08D5">
                <w:rPr>
                  <w:rFonts w:cs="Calibri"/>
                  <w:i/>
                  <w:iCs/>
                  <w:color w:val="000000"/>
                  <w:sz w:val="18"/>
                  <w:szCs w:val="18"/>
                </w:rPr>
                <w:delText>Mean brood sized is used here as for studies in which mortality that occurs between hatching and the first observation of the brood is unknown, and nestlings are equal to, or greater than 10 days of age, but less than Minimum Acceptable Age for Assessing Success.</w:delText>
              </w:r>
            </w:del>
          </w:p>
        </w:tc>
      </w:tr>
      <w:tr w:rsidR="00E10515" w:rsidRPr="006A7656" w14:paraId="1F491E04" w14:textId="77777777" w:rsidTr="005F08D5">
        <w:trPr>
          <w:cnfStyle w:val="000000010000" w:firstRow="0" w:lastRow="0" w:firstColumn="0" w:lastColumn="0" w:oddVBand="0" w:evenVBand="0" w:oddHBand="0" w:evenHBand="1" w:firstRowFirstColumn="0" w:firstRowLastColumn="0" w:lastRowFirstColumn="0" w:lastRowLastColumn="0"/>
          <w:cantSplit/>
          <w:trHeight w:val="305"/>
          <w:tblHeader/>
          <w:ins w:id="1008" w:author="Erik Hedlin" w:date="2020-10-19T16:22:00Z"/>
          <w:trPrChange w:id="1009" w:author="Erik Hedlin" w:date="2020-10-19T16:29:00Z">
            <w:trPr>
              <w:gridAfter w:val="0"/>
              <w:wAfter w:w="4146" w:type="dxa"/>
              <w:cantSplit/>
              <w:trHeight w:val="305"/>
              <w:tblHeader/>
            </w:trPr>
          </w:trPrChange>
        </w:trPr>
        <w:tc>
          <w:tcPr>
            <w:tcW w:w="1789" w:type="dxa"/>
            <w:gridSpan w:val="2"/>
            <w:vMerge w:val="restart"/>
            <w:tcBorders>
              <w:top w:val="single" w:sz="12" w:space="0" w:color="auto"/>
              <w:left w:val="single" w:sz="4" w:space="0" w:color="auto"/>
              <w:bottom w:val="nil"/>
            </w:tcBorders>
            <w:tcPrChange w:id="1010" w:author="Erik Hedlin" w:date="2020-10-19T16:29:00Z">
              <w:tcPr>
                <w:tcW w:w="1789" w:type="dxa"/>
                <w:gridSpan w:val="3"/>
                <w:vMerge w:val="restart"/>
                <w:tcBorders>
                  <w:top w:val="single" w:sz="12" w:space="0" w:color="auto"/>
                  <w:bottom w:val="nil"/>
                </w:tcBorders>
              </w:tcPr>
            </w:tcPrChange>
          </w:tcPr>
          <w:p w14:paraId="26133C2E" w14:textId="77777777" w:rsidR="00E10515" w:rsidRPr="00E10515" w:rsidRDefault="00E10515" w:rsidP="00800BE1">
            <w:pPr>
              <w:spacing w:after="0"/>
              <w:cnfStyle w:val="000000010000" w:firstRow="0" w:lastRow="0" w:firstColumn="0" w:lastColumn="0" w:oddVBand="0" w:evenVBand="0" w:oddHBand="0" w:evenHBand="1" w:firstRowFirstColumn="0" w:firstRowLastColumn="0" w:lastRowFirstColumn="0" w:lastRowLastColumn="0"/>
              <w:rPr>
                <w:ins w:id="1011" w:author="Erik Hedlin" w:date="2020-10-19T16:22:00Z"/>
                <w:b/>
                <w:rPrChange w:id="1012" w:author="Erik Hedlin" w:date="2020-10-19T16:24:00Z">
                  <w:rPr>
                    <w:ins w:id="1013" w:author="Erik Hedlin" w:date="2020-10-19T16:22:00Z"/>
                    <w:b/>
                    <w:highlight w:val="yellow"/>
                  </w:rPr>
                </w:rPrChange>
              </w:rPr>
            </w:pPr>
          </w:p>
        </w:tc>
        <w:tc>
          <w:tcPr>
            <w:tcW w:w="520" w:type="dxa"/>
            <w:tcBorders>
              <w:top w:val="single" w:sz="12" w:space="0" w:color="auto"/>
              <w:bottom w:val="nil"/>
            </w:tcBorders>
            <w:tcPrChange w:id="1014" w:author="Erik Hedlin" w:date="2020-10-19T16:29:00Z">
              <w:tcPr>
                <w:tcW w:w="520" w:type="dxa"/>
                <w:tcBorders>
                  <w:top w:val="single" w:sz="12" w:space="0" w:color="auto"/>
                  <w:bottom w:val="nil"/>
                </w:tcBorders>
              </w:tcPr>
            </w:tcPrChange>
          </w:tcPr>
          <w:p w14:paraId="4AF886BA" w14:textId="77777777" w:rsidR="00E10515" w:rsidRPr="00E10515" w:rsidRDefault="00E10515" w:rsidP="00800BE1">
            <w:pPr>
              <w:spacing w:after="0"/>
              <w:jc w:val="center"/>
              <w:cnfStyle w:val="000000010000" w:firstRow="0" w:lastRow="0" w:firstColumn="0" w:lastColumn="0" w:oddVBand="0" w:evenVBand="0" w:oddHBand="0" w:evenHBand="1" w:firstRowFirstColumn="0" w:firstRowLastColumn="0" w:lastRowFirstColumn="0" w:lastRowLastColumn="0"/>
              <w:rPr>
                <w:ins w:id="1015" w:author="Erik Hedlin" w:date="2020-10-19T16:22:00Z"/>
                <w:b/>
                <w:rPrChange w:id="1016" w:author="Erik Hedlin" w:date="2020-10-19T16:24:00Z">
                  <w:rPr>
                    <w:ins w:id="1017" w:author="Erik Hedlin" w:date="2020-10-19T16:22:00Z"/>
                    <w:b/>
                    <w:highlight w:val="yellow"/>
                  </w:rPr>
                </w:rPrChange>
              </w:rPr>
            </w:pPr>
          </w:p>
        </w:tc>
        <w:tc>
          <w:tcPr>
            <w:tcW w:w="8323" w:type="dxa"/>
            <w:gridSpan w:val="10"/>
            <w:tcBorders>
              <w:top w:val="single" w:sz="12" w:space="0" w:color="auto"/>
              <w:bottom w:val="nil"/>
              <w:right w:val="single" w:sz="4" w:space="0" w:color="auto"/>
            </w:tcBorders>
            <w:tcPrChange w:id="1018" w:author="Erik Hedlin" w:date="2020-10-19T16:29:00Z">
              <w:tcPr>
                <w:tcW w:w="4149" w:type="dxa"/>
                <w:gridSpan w:val="8"/>
                <w:tcBorders>
                  <w:top w:val="single" w:sz="12" w:space="0" w:color="auto"/>
                  <w:bottom w:val="nil"/>
                  <w:right w:val="single" w:sz="4" w:space="0" w:color="auto"/>
                </w:tcBorders>
              </w:tcPr>
            </w:tcPrChange>
          </w:tcPr>
          <w:p w14:paraId="3B557B7E" w14:textId="1DB391A3" w:rsidR="00E10515" w:rsidRPr="00E10515" w:rsidRDefault="009E6165" w:rsidP="00800BE1">
            <w:pPr>
              <w:spacing w:after="0"/>
              <w:jc w:val="center"/>
              <w:cnfStyle w:val="000000010000" w:firstRow="0" w:lastRow="0" w:firstColumn="0" w:lastColumn="0" w:oddVBand="0" w:evenVBand="0" w:oddHBand="0" w:evenHBand="1" w:firstRowFirstColumn="0" w:firstRowLastColumn="0" w:lastRowFirstColumn="0" w:lastRowLastColumn="0"/>
              <w:rPr>
                <w:ins w:id="1019" w:author="Erik Hedlin" w:date="2020-10-19T16:22:00Z"/>
                <w:b/>
                <w:rPrChange w:id="1020" w:author="Erik Hedlin" w:date="2020-10-19T16:24:00Z">
                  <w:rPr>
                    <w:ins w:id="1021" w:author="Erik Hedlin" w:date="2020-10-19T16:22:00Z"/>
                    <w:b/>
                    <w:highlight w:val="yellow"/>
                  </w:rPr>
                </w:rPrChange>
              </w:rPr>
            </w:pPr>
            <w:ins w:id="1022" w:author="Erik Hedlin" w:date="2020-10-19T16:36:00Z">
              <w:r>
                <w:rPr>
                  <w:b/>
                </w:rPr>
                <w:t>RLHA</w:t>
              </w:r>
            </w:ins>
          </w:p>
        </w:tc>
      </w:tr>
      <w:tr w:rsidR="00E10515" w:rsidRPr="006A7656" w14:paraId="11B18169" w14:textId="77777777" w:rsidTr="009E6165">
        <w:trPr>
          <w:cnfStyle w:val="000000100000" w:firstRow="0" w:lastRow="0" w:firstColumn="0" w:lastColumn="0" w:oddVBand="0" w:evenVBand="0" w:oddHBand="1" w:evenHBand="0" w:firstRowFirstColumn="0" w:firstRowLastColumn="0" w:lastRowFirstColumn="0" w:lastRowLastColumn="0"/>
          <w:cantSplit/>
          <w:trHeight w:val="630"/>
          <w:tblHeader/>
          <w:ins w:id="1023" w:author="Erik Hedlin" w:date="2020-10-19T16:22:00Z"/>
          <w:trPrChange w:id="1024" w:author="Erik Hedlin" w:date="2020-10-19T16:35:00Z">
            <w:trPr>
              <w:gridAfter w:val="0"/>
              <w:wAfter w:w="4146" w:type="dxa"/>
              <w:cantSplit/>
              <w:trHeight w:val="630"/>
              <w:tblHeader/>
            </w:trPr>
          </w:trPrChange>
        </w:trPr>
        <w:tc>
          <w:tcPr>
            <w:tcW w:w="1789" w:type="dxa"/>
            <w:gridSpan w:val="2"/>
            <w:vMerge/>
            <w:tcBorders>
              <w:top w:val="nil"/>
              <w:left w:val="single" w:sz="4" w:space="0" w:color="auto"/>
              <w:bottom w:val="nil"/>
            </w:tcBorders>
            <w:tcPrChange w:id="1025" w:author="Erik Hedlin" w:date="2020-10-19T16:35:00Z">
              <w:tcPr>
                <w:tcW w:w="1789" w:type="dxa"/>
                <w:gridSpan w:val="3"/>
                <w:vMerge/>
                <w:tcBorders>
                  <w:top w:val="nil"/>
                </w:tcBorders>
              </w:tcPr>
            </w:tcPrChange>
          </w:tcPr>
          <w:p w14:paraId="53113EFE" w14:textId="77777777" w:rsidR="00E10515" w:rsidRPr="00E10515" w:rsidRDefault="00E10515" w:rsidP="00E10515">
            <w:pPr>
              <w:spacing w:after="0"/>
              <w:cnfStyle w:val="000000100000" w:firstRow="0" w:lastRow="0" w:firstColumn="0" w:lastColumn="0" w:oddVBand="0" w:evenVBand="0" w:oddHBand="1" w:evenHBand="0" w:firstRowFirstColumn="0" w:firstRowLastColumn="0" w:lastRowFirstColumn="0" w:lastRowLastColumn="0"/>
              <w:rPr>
                <w:ins w:id="1026" w:author="Erik Hedlin" w:date="2020-10-19T16:22:00Z"/>
                <w:b/>
                <w:rPrChange w:id="1027" w:author="Erik Hedlin" w:date="2020-10-19T16:24:00Z">
                  <w:rPr>
                    <w:ins w:id="1028" w:author="Erik Hedlin" w:date="2020-10-19T16:22:00Z"/>
                    <w:b/>
                    <w:highlight w:val="yellow"/>
                  </w:rPr>
                </w:rPrChange>
              </w:rPr>
            </w:pPr>
          </w:p>
        </w:tc>
        <w:tc>
          <w:tcPr>
            <w:tcW w:w="982" w:type="dxa"/>
            <w:gridSpan w:val="2"/>
            <w:tcBorders>
              <w:top w:val="nil"/>
              <w:bottom w:val="nil"/>
            </w:tcBorders>
            <w:textDirection w:val="btLr"/>
            <w:tcPrChange w:id="1029" w:author="Erik Hedlin" w:date="2020-10-19T16:35:00Z">
              <w:tcPr>
                <w:tcW w:w="520" w:type="dxa"/>
                <w:tcBorders>
                  <w:top w:val="nil"/>
                </w:tcBorders>
                <w:textDirection w:val="btLr"/>
              </w:tcPr>
            </w:tcPrChange>
          </w:tcPr>
          <w:p w14:paraId="57AA714F" w14:textId="5C224456" w:rsidR="00E10515" w:rsidRPr="00E10515" w:rsidRDefault="00E10515" w:rsidP="00E10515">
            <w:pPr>
              <w:spacing w:after="0"/>
              <w:ind w:left="113" w:right="113"/>
              <w:jc w:val="center"/>
              <w:cnfStyle w:val="000000100000" w:firstRow="0" w:lastRow="0" w:firstColumn="0" w:lastColumn="0" w:oddVBand="0" w:evenVBand="0" w:oddHBand="1" w:evenHBand="0" w:firstRowFirstColumn="0" w:firstRowLastColumn="0" w:lastRowFirstColumn="0" w:lastRowLastColumn="0"/>
              <w:rPr>
                <w:ins w:id="1030" w:author="Erik Hedlin" w:date="2020-10-19T16:22:00Z"/>
                <w:b/>
                <w:sz w:val="18"/>
                <w:rPrChange w:id="1031" w:author="Erik Hedlin" w:date="2020-10-19T16:24:00Z">
                  <w:rPr>
                    <w:ins w:id="1032" w:author="Erik Hedlin" w:date="2020-10-19T16:22:00Z"/>
                    <w:b/>
                    <w:sz w:val="18"/>
                    <w:highlight w:val="yellow"/>
                  </w:rPr>
                </w:rPrChange>
              </w:rPr>
            </w:pPr>
            <w:ins w:id="1033" w:author="Erik Hedlin" w:date="2020-10-19T16:23:00Z">
              <w:r w:rsidRPr="00E10515">
                <w:rPr>
                  <w:b/>
                  <w:sz w:val="18"/>
                  <w:rPrChange w:id="1034" w:author="Erik Hedlin" w:date="2020-10-19T16:24:00Z">
                    <w:rPr>
                      <w:b/>
                      <w:sz w:val="18"/>
                      <w:highlight w:val="yellow"/>
                    </w:rPr>
                  </w:rPrChange>
                </w:rPr>
                <w:t>2012</w:t>
              </w:r>
            </w:ins>
          </w:p>
        </w:tc>
        <w:tc>
          <w:tcPr>
            <w:tcW w:w="983" w:type="dxa"/>
            <w:tcBorders>
              <w:top w:val="nil"/>
              <w:bottom w:val="nil"/>
            </w:tcBorders>
            <w:shd w:val="clear" w:color="auto" w:fill="F2F2F2" w:themeFill="background1" w:themeFillShade="F2"/>
            <w:textDirection w:val="btLr"/>
            <w:tcPrChange w:id="1035" w:author="Erik Hedlin" w:date="2020-10-19T16:35:00Z">
              <w:tcPr>
                <w:tcW w:w="518" w:type="dxa"/>
                <w:tcBorders>
                  <w:top w:val="nil"/>
                </w:tcBorders>
                <w:textDirection w:val="btLr"/>
              </w:tcPr>
            </w:tcPrChange>
          </w:tcPr>
          <w:p w14:paraId="40C9D823" w14:textId="249E83C9" w:rsidR="00E10515" w:rsidRPr="00E10515" w:rsidRDefault="00E10515" w:rsidP="00E10515">
            <w:pPr>
              <w:spacing w:after="0"/>
              <w:ind w:left="113" w:right="113"/>
              <w:jc w:val="center"/>
              <w:cnfStyle w:val="000000100000" w:firstRow="0" w:lastRow="0" w:firstColumn="0" w:lastColumn="0" w:oddVBand="0" w:evenVBand="0" w:oddHBand="1" w:evenHBand="0" w:firstRowFirstColumn="0" w:firstRowLastColumn="0" w:lastRowFirstColumn="0" w:lastRowLastColumn="0"/>
              <w:rPr>
                <w:ins w:id="1036" w:author="Erik Hedlin" w:date="2020-10-19T16:22:00Z"/>
                <w:b/>
                <w:sz w:val="18"/>
                <w:rPrChange w:id="1037" w:author="Erik Hedlin" w:date="2020-10-19T16:24:00Z">
                  <w:rPr>
                    <w:ins w:id="1038" w:author="Erik Hedlin" w:date="2020-10-19T16:22:00Z"/>
                    <w:b/>
                    <w:sz w:val="18"/>
                    <w:highlight w:val="yellow"/>
                  </w:rPr>
                </w:rPrChange>
              </w:rPr>
            </w:pPr>
            <w:ins w:id="1039" w:author="Erik Hedlin" w:date="2020-10-19T16:23:00Z">
              <w:r w:rsidRPr="00E10515">
                <w:rPr>
                  <w:b/>
                  <w:sz w:val="18"/>
                  <w:rPrChange w:id="1040" w:author="Erik Hedlin" w:date="2020-10-19T16:24:00Z">
                    <w:rPr>
                      <w:b/>
                      <w:sz w:val="18"/>
                      <w:highlight w:val="yellow"/>
                    </w:rPr>
                  </w:rPrChange>
                </w:rPr>
                <w:t>2013</w:t>
              </w:r>
            </w:ins>
          </w:p>
        </w:tc>
        <w:tc>
          <w:tcPr>
            <w:tcW w:w="982" w:type="dxa"/>
            <w:tcBorders>
              <w:top w:val="nil"/>
              <w:bottom w:val="nil"/>
            </w:tcBorders>
            <w:textDirection w:val="btLr"/>
            <w:tcPrChange w:id="1041" w:author="Erik Hedlin" w:date="2020-10-19T16:35:00Z">
              <w:tcPr>
                <w:tcW w:w="518" w:type="dxa"/>
                <w:tcBorders>
                  <w:top w:val="nil"/>
                </w:tcBorders>
                <w:textDirection w:val="btLr"/>
              </w:tcPr>
            </w:tcPrChange>
          </w:tcPr>
          <w:p w14:paraId="1A759AE6" w14:textId="5C3C19D2" w:rsidR="00E10515" w:rsidRPr="00E10515" w:rsidRDefault="00E10515" w:rsidP="00E10515">
            <w:pPr>
              <w:spacing w:after="0"/>
              <w:ind w:left="113" w:right="113"/>
              <w:jc w:val="center"/>
              <w:cnfStyle w:val="000000100000" w:firstRow="0" w:lastRow="0" w:firstColumn="0" w:lastColumn="0" w:oddVBand="0" w:evenVBand="0" w:oddHBand="1" w:evenHBand="0" w:firstRowFirstColumn="0" w:firstRowLastColumn="0" w:lastRowFirstColumn="0" w:lastRowLastColumn="0"/>
              <w:rPr>
                <w:ins w:id="1042" w:author="Erik Hedlin" w:date="2020-10-19T16:22:00Z"/>
                <w:b/>
                <w:sz w:val="18"/>
                <w:rPrChange w:id="1043" w:author="Erik Hedlin" w:date="2020-10-19T16:24:00Z">
                  <w:rPr>
                    <w:ins w:id="1044" w:author="Erik Hedlin" w:date="2020-10-19T16:22:00Z"/>
                    <w:b/>
                    <w:sz w:val="18"/>
                    <w:highlight w:val="yellow"/>
                  </w:rPr>
                </w:rPrChange>
              </w:rPr>
            </w:pPr>
            <w:ins w:id="1045" w:author="Erik Hedlin" w:date="2020-10-19T16:23:00Z">
              <w:r w:rsidRPr="00E10515">
                <w:rPr>
                  <w:b/>
                  <w:sz w:val="18"/>
                  <w:rPrChange w:id="1046" w:author="Erik Hedlin" w:date="2020-10-19T16:24:00Z">
                    <w:rPr>
                      <w:b/>
                      <w:sz w:val="18"/>
                      <w:highlight w:val="yellow"/>
                    </w:rPr>
                  </w:rPrChange>
                </w:rPr>
                <w:t>2014</w:t>
              </w:r>
            </w:ins>
          </w:p>
        </w:tc>
        <w:tc>
          <w:tcPr>
            <w:tcW w:w="983" w:type="dxa"/>
            <w:tcBorders>
              <w:top w:val="nil"/>
              <w:bottom w:val="nil"/>
            </w:tcBorders>
            <w:shd w:val="clear" w:color="auto" w:fill="F2F2F2" w:themeFill="background1" w:themeFillShade="F2"/>
            <w:textDirection w:val="btLr"/>
            <w:tcPrChange w:id="1047" w:author="Erik Hedlin" w:date="2020-10-19T16:35:00Z">
              <w:tcPr>
                <w:tcW w:w="518" w:type="dxa"/>
                <w:tcBorders>
                  <w:top w:val="nil"/>
                </w:tcBorders>
                <w:textDirection w:val="btLr"/>
              </w:tcPr>
            </w:tcPrChange>
          </w:tcPr>
          <w:p w14:paraId="2CC4176A" w14:textId="00831D13" w:rsidR="00E10515" w:rsidRPr="00E10515" w:rsidRDefault="00E10515" w:rsidP="00E10515">
            <w:pPr>
              <w:spacing w:after="0"/>
              <w:ind w:left="113" w:right="113"/>
              <w:jc w:val="center"/>
              <w:cnfStyle w:val="000000100000" w:firstRow="0" w:lastRow="0" w:firstColumn="0" w:lastColumn="0" w:oddVBand="0" w:evenVBand="0" w:oddHBand="1" w:evenHBand="0" w:firstRowFirstColumn="0" w:firstRowLastColumn="0" w:lastRowFirstColumn="0" w:lastRowLastColumn="0"/>
              <w:rPr>
                <w:ins w:id="1048" w:author="Erik Hedlin" w:date="2020-10-19T16:22:00Z"/>
                <w:b/>
                <w:sz w:val="18"/>
                <w:rPrChange w:id="1049" w:author="Erik Hedlin" w:date="2020-10-19T16:24:00Z">
                  <w:rPr>
                    <w:ins w:id="1050" w:author="Erik Hedlin" w:date="2020-10-19T16:22:00Z"/>
                    <w:b/>
                    <w:sz w:val="18"/>
                    <w:highlight w:val="yellow"/>
                  </w:rPr>
                </w:rPrChange>
              </w:rPr>
            </w:pPr>
            <w:ins w:id="1051" w:author="Erik Hedlin" w:date="2020-10-19T16:23:00Z">
              <w:r w:rsidRPr="00E10515">
                <w:rPr>
                  <w:b/>
                  <w:sz w:val="18"/>
                  <w:rPrChange w:id="1052" w:author="Erik Hedlin" w:date="2020-10-19T16:24:00Z">
                    <w:rPr>
                      <w:b/>
                      <w:sz w:val="18"/>
                      <w:highlight w:val="yellow"/>
                    </w:rPr>
                  </w:rPrChange>
                </w:rPr>
                <w:t>2015</w:t>
              </w:r>
            </w:ins>
          </w:p>
        </w:tc>
        <w:tc>
          <w:tcPr>
            <w:tcW w:w="982" w:type="dxa"/>
            <w:tcBorders>
              <w:top w:val="nil"/>
              <w:bottom w:val="nil"/>
              <w:right w:val="nil"/>
            </w:tcBorders>
            <w:textDirection w:val="btLr"/>
            <w:tcPrChange w:id="1053" w:author="Erik Hedlin" w:date="2020-10-19T16:35:00Z">
              <w:tcPr>
                <w:tcW w:w="518" w:type="dxa"/>
                <w:tcBorders>
                  <w:top w:val="nil"/>
                  <w:right w:val="nil"/>
                </w:tcBorders>
                <w:textDirection w:val="btLr"/>
              </w:tcPr>
            </w:tcPrChange>
          </w:tcPr>
          <w:p w14:paraId="79C2F746" w14:textId="1711A2D3" w:rsidR="00E10515" w:rsidRPr="00E10515" w:rsidRDefault="00E10515" w:rsidP="00E10515">
            <w:pPr>
              <w:spacing w:after="0"/>
              <w:ind w:left="113" w:right="113"/>
              <w:jc w:val="center"/>
              <w:cnfStyle w:val="000000100000" w:firstRow="0" w:lastRow="0" w:firstColumn="0" w:lastColumn="0" w:oddVBand="0" w:evenVBand="0" w:oddHBand="1" w:evenHBand="0" w:firstRowFirstColumn="0" w:firstRowLastColumn="0" w:lastRowFirstColumn="0" w:lastRowLastColumn="0"/>
              <w:rPr>
                <w:ins w:id="1054" w:author="Erik Hedlin" w:date="2020-10-19T16:22:00Z"/>
                <w:b/>
                <w:sz w:val="18"/>
                <w:rPrChange w:id="1055" w:author="Erik Hedlin" w:date="2020-10-19T16:24:00Z">
                  <w:rPr>
                    <w:ins w:id="1056" w:author="Erik Hedlin" w:date="2020-10-19T16:22:00Z"/>
                    <w:b/>
                    <w:sz w:val="18"/>
                    <w:highlight w:val="yellow"/>
                  </w:rPr>
                </w:rPrChange>
              </w:rPr>
            </w:pPr>
            <w:ins w:id="1057" w:author="Erik Hedlin" w:date="2020-10-19T16:23:00Z">
              <w:r w:rsidRPr="00E10515">
                <w:rPr>
                  <w:b/>
                  <w:sz w:val="18"/>
                  <w:rPrChange w:id="1058" w:author="Erik Hedlin" w:date="2020-10-19T16:24:00Z">
                    <w:rPr>
                      <w:b/>
                      <w:sz w:val="18"/>
                      <w:highlight w:val="yellow"/>
                    </w:rPr>
                  </w:rPrChange>
                </w:rPr>
                <w:t>2016</w:t>
              </w:r>
            </w:ins>
          </w:p>
        </w:tc>
        <w:tc>
          <w:tcPr>
            <w:tcW w:w="983" w:type="dxa"/>
            <w:tcBorders>
              <w:top w:val="nil"/>
              <w:left w:val="nil"/>
              <w:bottom w:val="nil"/>
              <w:right w:val="nil"/>
            </w:tcBorders>
            <w:shd w:val="clear" w:color="auto" w:fill="F2F2F2" w:themeFill="background1" w:themeFillShade="F2"/>
            <w:textDirection w:val="btLr"/>
            <w:tcPrChange w:id="1059" w:author="Erik Hedlin" w:date="2020-10-19T16:35:00Z">
              <w:tcPr>
                <w:tcW w:w="519" w:type="dxa"/>
                <w:tcBorders>
                  <w:top w:val="nil"/>
                  <w:left w:val="nil"/>
                  <w:right w:val="nil"/>
                </w:tcBorders>
                <w:textDirection w:val="btLr"/>
              </w:tcPr>
            </w:tcPrChange>
          </w:tcPr>
          <w:p w14:paraId="47953A5B" w14:textId="105C020C" w:rsidR="00E10515" w:rsidRPr="00E10515" w:rsidRDefault="00E10515" w:rsidP="00E10515">
            <w:pPr>
              <w:spacing w:after="0"/>
              <w:ind w:left="113" w:right="113"/>
              <w:jc w:val="center"/>
              <w:cnfStyle w:val="000000100000" w:firstRow="0" w:lastRow="0" w:firstColumn="0" w:lastColumn="0" w:oddVBand="0" w:evenVBand="0" w:oddHBand="1" w:evenHBand="0" w:firstRowFirstColumn="0" w:firstRowLastColumn="0" w:lastRowFirstColumn="0" w:lastRowLastColumn="0"/>
              <w:rPr>
                <w:ins w:id="1060" w:author="Erik Hedlin" w:date="2020-10-19T16:22:00Z"/>
                <w:b/>
                <w:sz w:val="18"/>
                <w:rPrChange w:id="1061" w:author="Erik Hedlin" w:date="2020-10-19T16:24:00Z">
                  <w:rPr>
                    <w:ins w:id="1062" w:author="Erik Hedlin" w:date="2020-10-19T16:22:00Z"/>
                    <w:b/>
                    <w:sz w:val="18"/>
                    <w:highlight w:val="yellow"/>
                  </w:rPr>
                </w:rPrChange>
              </w:rPr>
            </w:pPr>
            <w:ins w:id="1063" w:author="Erik Hedlin" w:date="2020-10-19T16:23:00Z">
              <w:r w:rsidRPr="00E10515">
                <w:rPr>
                  <w:b/>
                  <w:sz w:val="18"/>
                  <w:rPrChange w:id="1064" w:author="Erik Hedlin" w:date="2020-10-19T16:24:00Z">
                    <w:rPr>
                      <w:b/>
                      <w:sz w:val="18"/>
                      <w:highlight w:val="yellow"/>
                    </w:rPr>
                  </w:rPrChange>
                </w:rPr>
                <w:t>2017</w:t>
              </w:r>
            </w:ins>
          </w:p>
        </w:tc>
        <w:tc>
          <w:tcPr>
            <w:tcW w:w="982" w:type="dxa"/>
            <w:tcBorders>
              <w:top w:val="nil"/>
              <w:left w:val="nil"/>
              <w:bottom w:val="nil"/>
              <w:right w:val="nil"/>
            </w:tcBorders>
            <w:textDirection w:val="btLr"/>
            <w:tcPrChange w:id="1065" w:author="Erik Hedlin" w:date="2020-10-19T16:35:00Z">
              <w:tcPr>
                <w:tcW w:w="518" w:type="dxa"/>
                <w:tcBorders>
                  <w:top w:val="nil"/>
                  <w:left w:val="nil"/>
                  <w:right w:val="nil"/>
                </w:tcBorders>
                <w:textDirection w:val="btLr"/>
              </w:tcPr>
            </w:tcPrChange>
          </w:tcPr>
          <w:p w14:paraId="42EC8DB3" w14:textId="5C3E9EAD" w:rsidR="00E10515" w:rsidRPr="00E10515" w:rsidRDefault="00E10515" w:rsidP="00E10515">
            <w:pPr>
              <w:spacing w:after="0"/>
              <w:ind w:left="113" w:right="113"/>
              <w:jc w:val="center"/>
              <w:cnfStyle w:val="000000100000" w:firstRow="0" w:lastRow="0" w:firstColumn="0" w:lastColumn="0" w:oddVBand="0" w:evenVBand="0" w:oddHBand="1" w:evenHBand="0" w:firstRowFirstColumn="0" w:firstRowLastColumn="0" w:lastRowFirstColumn="0" w:lastRowLastColumn="0"/>
              <w:rPr>
                <w:ins w:id="1066" w:author="Erik Hedlin" w:date="2020-10-19T16:22:00Z"/>
                <w:b/>
                <w:sz w:val="18"/>
                <w:rPrChange w:id="1067" w:author="Erik Hedlin" w:date="2020-10-19T16:24:00Z">
                  <w:rPr>
                    <w:ins w:id="1068" w:author="Erik Hedlin" w:date="2020-10-19T16:22:00Z"/>
                    <w:b/>
                    <w:sz w:val="18"/>
                    <w:highlight w:val="yellow"/>
                  </w:rPr>
                </w:rPrChange>
              </w:rPr>
            </w:pPr>
            <w:ins w:id="1069" w:author="Erik Hedlin" w:date="2020-10-19T16:23:00Z">
              <w:r w:rsidRPr="00E10515">
                <w:rPr>
                  <w:b/>
                  <w:sz w:val="18"/>
                  <w:rPrChange w:id="1070" w:author="Erik Hedlin" w:date="2020-10-19T16:24:00Z">
                    <w:rPr>
                      <w:b/>
                      <w:sz w:val="18"/>
                      <w:highlight w:val="yellow"/>
                    </w:rPr>
                  </w:rPrChange>
                </w:rPr>
                <w:t>2018</w:t>
              </w:r>
            </w:ins>
          </w:p>
        </w:tc>
        <w:tc>
          <w:tcPr>
            <w:tcW w:w="983" w:type="dxa"/>
            <w:tcBorders>
              <w:top w:val="nil"/>
              <w:left w:val="nil"/>
              <w:bottom w:val="nil"/>
              <w:right w:val="nil"/>
            </w:tcBorders>
            <w:shd w:val="clear" w:color="auto" w:fill="F2F2F2" w:themeFill="background1" w:themeFillShade="F2"/>
            <w:textDirection w:val="btLr"/>
            <w:tcPrChange w:id="1071" w:author="Erik Hedlin" w:date="2020-10-19T16:35:00Z">
              <w:tcPr>
                <w:tcW w:w="520" w:type="dxa"/>
                <w:tcBorders>
                  <w:top w:val="nil"/>
                  <w:left w:val="nil"/>
                  <w:right w:val="nil"/>
                </w:tcBorders>
                <w:textDirection w:val="btLr"/>
              </w:tcPr>
            </w:tcPrChange>
          </w:tcPr>
          <w:p w14:paraId="0804E14D" w14:textId="46F4E521" w:rsidR="00E10515" w:rsidRPr="00E10515" w:rsidRDefault="00E10515" w:rsidP="00E10515">
            <w:pPr>
              <w:spacing w:after="0"/>
              <w:ind w:left="113" w:right="113"/>
              <w:jc w:val="center"/>
              <w:cnfStyle w:val="000000100000" w:firstRow="0" w:lastRow="0" w:firstColumn="0" w:lastColumn="0" w:oddVBand="0" w:evenVBand="0" w:oddHBand="1" w:evenHBand="0" w:firstRowFirstColumn="0" w:firstRowLastColumn="0" w:lastRowFirstColumn="0" w:lastRowLastColumn="0"/>
              <w:rPr>
                <w:ins w:id="1072" w:author="Erik Hedlin" w:date="2020-10-19T16:22:00Z"/>
                <w:b/>
                <w:sz w:val="18"/>
                <w:rPrChange w:id="1073" w:author="Erik Hedlin" w:date="2020-10-19T16:24:00Z">
                  <w:rPr>
                    <w:ins w:id="1074" w:author="Erik Hedlin" w:date="2020-10-19T16:22:00Z"/>
                    <w:b/>
                    <w:sz w:val="18"/>
                    <w:highlight w:val="yellow"/>
                  </w:rPr>
                </w:rPrChange>
              </w:rPr>
            </w:pPr>
            <w:ins w:id="1075" w:author="Erik Hedlin" w:date="2020-10-19T16:23:00Z">
              <w:r w:rsidRPr="00E10515">
                <w:rPr>
                  <w:b/>
                  <w:sz w:val="18"/>
                  <w:rPrChange w:id="1076" w:author="Erik Hedlin" w:date="2020-10-19T16:24:00Z">
                    <w:rPr>
                      <w:b/>
                      <w:sz w:val="18"/>
                      <w:highlight w:val="yellow"/>
                    </w:rPr>
                  </w:rPrChange>
                </w:rPr>
                <w:t>2019</w:t>
              </w:r>
            </w:ins>
          </w:p>
        </w:tc>
        <w:tc>
          <w:tcPr>
            <w:tcW w:w="983" w:type="dxa"/>
            <w:gridSpan w:val="2"/>
            <w:tcBorders>
              <w:top w:val="nil"/>
              <w:left w:val="nil"/>
              <w:bottom w:val="nil"/>
              <w:right w:val="single" w:sz="4" w:space="0" w:color="auto"/>
            </w:tcBorders>
            <w:textDirection w:val="btLr"/>
            <w:tcPrChange w:id="1077" w:author="Erik Hedlin" w:date="2020-10-19T16:35:00Z">
              <w:tcPr>
                <w:tcW w:w="520" w:type="dxa"/>
                <w:tcBorders>
                  <w:top w:val="nil"/>
                  <w:left w:val="nil"/>
                  <w:right w:val="single" w:sz="4" w:space="0" w:color="auto"/>
                </w:tcBorders>
                <w:textDirection w:val="btLr"/>
              </w:tcPr>
            </w:tcPrChange>
          </w:tcPr>
          <w:p w14:paraId="3E43EF36" w14:textId="2CEA13C1" w:rsidR="00E10515" w:rsidRPr="00E10515" w:rsidRDefault="00E10515" w:rsidP="00E10515">
            <w:pPr>
              <w:spacing w:after="0"/>
              <w:ind w:left="113" w:right="113"/>
              <w:jc w:val="center"/>
              <w:cnfStyle w:val="000000100000" w:firstRow="0" w:lastRow="0" w:firstColumn="0" w:lastColumn="0" w:oddVBand="0" w:evenVBand="0" w:oddHBand="1" w:evenHBand="0" w:firstRowFirstColumn="0" w:firstRowLastColumn="0" w:lastRowFirstColumn="0" w:lastRowLastColumn="0"/>
              <w:rPr>
                <w:ins w:id="1078" w:author="Erik Hedlin" w:date="2020-10-19T16:22:00Z"/>
                <w:b/>
                <w:sz w:val="18"/>
                <w:rPrChange w:id="1079" w:author="Erik Hedlin" w:date="2020-10-19T16:24:00Z">
                  <w:rPr>
                    <w:ins w:id="1080" w:author="Erik Hedlin" w:date="2020-10-19T16:22:00Z"/>
                    <w:b/>
                    <w:sz w:val="18"/>
                    <w:highlight w:val="yellow"/>
                  </w:rPr>
                </w:rPrChange>
              </w:rPr>
            </w:pPr>
            <w:ins w:id="1081" w:author="Erik Hedlin" w:date="2020-10-19T16:23:00Z">
              <w:r w:rsidRPr="00E10515">
                <w:rPr>
                  <w:b/>
                  <w:sz w:val="18"/>
                  <w:rPrChange w:id="1082" w:author="Erik Hedlin" w:date="2020-10-19T16:24:00Z">
                    <w:rPr>
                      <w:b/>
                      <w:sz w:val="18"/>
                      <w:highlight w:val="yellow"/>
                    </w:rPr>
                  </w:rPrChange>
                </w:rPr>
                <w:t>2020</w:t>
              </w:r>
            </w:ins>
          </w:p>
        </w:tc>
      </w:tr>
      <w:tr w:rsidR="00E10515" w:rsidRPr="006A7656" w14:paraId="037EA0E8" w14:textId="77777777" w:rsidTr="009E6165">
        <w:trPr>
          <w:cnfStyle w:val="000000010000" w:firstRow="0" w:lastRow="0" w:firstColumn="0" w:lastColumn="0" w:oddVBand="0" w:evenVBand="0" w:oddHBand="0" w:evenHBand="1" w:firstRowFirstColumn="0" w:firstRowLastColumn="0" w:lastRowFirstColumn="0" w:lastRowLastColumn="0"/>
          <w:cantSplit/>
          <w:trHeight w:val="305"/>
          <w:ins w:id="1083" w:author="Erik Hedlin" w:date="2020-10-19T16:22:00Z"/>
          <w:trPrChange w:id="1084" w:author="Erik Hedlin" w:date="2020-10-19T16:35:00Z">
            <w:trPr>
              <w:gridAfter w:val="0"/>
              <w:wAfter w:w="4146" w:type="dxa"/>
              <w:cantSplit/>
              <w:trHeight w:val="305"/>
            </w:trPr>
          </w:trPrChange>
        </w:trPr>
        <w:tc>
          <w:tcPr>
            <w:tcW w:w="1789" w:type="dxa"/>
            <w:gridSpan w:val="2"/>
            <w:tcBorders>
              <w:top w:val="nil"/>
              <w:left w:val="single" w:sz="4" w:space="0" w:color="auto"/>
              <w:bottom w:val="nil"/>
            </w:tcBorders>
            <w:tcMar>
              <w:left w:w="0" w:type="dxa"/>
              <w:right w:w="0" w:type="dxa"/>
            </w:tcMar>
            <w:tcPrChange w:id="1085" w:author="Erik Hedlin" w:date="2020-10-19T16:35:00Z">
              <w:tcPr>
                <w:tcW w:w="1789" w:type="dxa"/>
                <w:gridSpan w:val="3"/>
                <w:tcBorders>
                  <w:top w:val="nil"/>
                  <w:bottom w:val="nil"/>
                </w:tcBorders>
                <w:tcMar>
                  <w:left w:w="0" w:type="dxa"/>
                  <w:right w:w="0" w:type="dxa"/>
                </w:tcMar>
              </w:tcPr>
            </w:tcPrChange>
          </w:tcPr>
          <w:p w14:paraId="61BE5649" w14:textId="77777777" w:rsidR="00E10515" w:rsidRPr="00E10515" w:rsidRDefault="00E10515" w:rsidP="00E10515">
            <w:pPr>
              <w:pStyle w:val="TableText"/>
              <w:cnfStyle w:val="000000010000" w:firstRow="0" w:lastRow="0" w:firstColumn="0" w:lastColumn="0" w:oddVBand="0" w:evenVBand="0" w:oddHBand="0" w:evenHBand="1" w:firstRowFirstColumn="0" w:firstRowLastColumn="0" w:lastRowFirstColumn="0" w:lastRowLastColumn="0"/>
              <w:rPr>
                <w:ins w:id="1086" w:author="Erik Hedlin" w:date="2020-10-19T16:22:00Z"/>
                <w:rPrChange w:id="1087" w:author="Erik Hedlin" w:date="2020-10-19T16:24:00Z">
                  <w:rPr>
                    <w:ins w:id="1088" w:author="Erik Hedlin" w:date="2020-10-19T16:22:00Z"/>
                    <w:highlight w:val="yellow"/>
                  </w:rPr>
                </w:rPrChange>
              </w:rPr>
            </w:pPr>
            <w:ins w:id="1089" w:author="Erik Hedlin" w:date="2020-10-19T16:22:00Z">
              <w:r w:rsidRPr="00E10515">
                <w:rPr>
                  <w:rPrChange w:id="1090" w:author="Erik Hedlin" w:date="2020-10-19T16:24:00Z">
                    <w:rPr>
                      <w:highlight w:val="yellow"/>
                    </w:rPr>
                  </w:rPrChange>
                </w:rPr>
                <w:t>Mean brood size ± SD</w:t>
              </w:r>
            </w:ins>
          </w:p>
        </w:tc>
        <w:tc>
          <w:tcPr>
            <w:tcW w:w="982" w:type="dxa"/>
            <w:gridSpan w:val="2"/>
            <w:tcBorders>
              <w:top w:val="nil"/>
              <w:left w:val="nil"/>
              <w:bottom w:val="nil"/>
              <w:right w:val="nil"/>
            </w:tcBorders>
            <w:shd w:val="clear" w:color="auto" w:fill="auto"/>
            <w:tcMar>
              <w:left w:w="43" w:type="dxa"/>
              <w:right w:w="43" w:type="dxa"/>
            </w:tcMar>
            <w:tcPrChange w:id="1091" w:author="Erik Hedlin" w:date="2020-10-19T16:35:00Z">
              <w:tcPr>
                <w:tcW w:w="520" w:type="dxa"/>
                <w:tcBorders>
                  <w:top w:val="nil"/>
                  <w:left w:val="nil"/>
                  <w:bottom w:val="nil"/>
                  <w:right w:val="nil"/>
                </w:tcBorders>
                <w:shd w:val="clear" w:color="auto" w:fill="auto"/>
                <w:tcMar>
                  <w:left w:w="43" w:type="dxa"/>
                  <w:right w:w="43" w:type="dxa"/>
                </w:tcMar>
              </w:tcPr>
            </w:tcPrChange>
          </w:tcPr>
          <w:p w14:paraId="5E0110C0" w14:textId="7537AA80"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ins w:id="1092" w:author="Erik Hedlin" w:date="2020-10-19T16:22:00Z"/>
                <w:sz w:val="18"/>
                <w:szCs w:val="18"/>
                <w:rPrChange w:id="1093" w:author="Erik Hedlin" w:date="2020-10-19T16:24:00Z">
                  <w:rPr>
                    <w:ins w:id="1094" w:author="Erik Hedlin" w:date="2020-10-19T16:22:00Z"/>
                    <w:sz w:val="18"/>
                    <w:szCs w:val="18"/>
                    <w:highlight w:val="yellow"/>
                  </w:rPr>
                </w:rPrChange>
              </w:rPr>
            </w:pPr>
            <w:ins w:id="1095" w:author="Erik Hedlin" w:date="2020-10-19T16:23:00Z">
              <w:r w:rsidRPr="00E10515">
                <w:rPr>
                  <w:rFonts w:cs="Calibri"/>
                  <w:color w:val="000000"/>
                  <w:sz w:val="18"/>
                  <w:szCs w:val="18"/>
                  <w:rPrChange w:id="1096" w:author="Erik Hedlin" w:date="2020-10-19T16:24:00Z">
                    <w:rPr>
                      <w:rFonts w:cs="Calibri"/>
                      <w:color w:val="000000"/>
                      <w:sz w:val="18"/>
                      <w:szCs w:val="18"/>
                      <w:highlight w:val="yellow"/>
                    </w:rPr>
                  </w:rPrChange>
                </w:rPr>
                <w:t>1.44±1.14</w:t>
              </w:r>
            </w:ins>
          </w:p>
        </w:tc>
        <w:tc>
          <w:tcPr>
            <w:tcW w:w="983" w:type="dxa"/>
            <w:tcBorders>
              <w:top w:val="nil"/>
              <w:left w:val="nil"/>
              <w:bottom w:val="nil"/>
              <w:right w:val="nil"/>
            </w:tcBorders>
            <w:tcMar>
              <w:left w:w="43" w:type="dxa"/>
              <w:right w:w="43" w:type="dxa"/>
            </w:tcMar>
            <w:tcPrChange w:id="1097" w:author="Erik Hedlin" w:date="2020-10-19T16:35:00Z">
              <w:tcPr>
                <w:tcW w:w="518" w:type="dxa"/>
                <w:tcBorders>
                  <w:top w:val="nil"/>
                  <w:left w:val="nil"/>
                  <w:bottom w:val="nil"/>
                  <w:right w:val="nil"/>
                </w:tcBorders>
                <w:shd w:val="clear" w:color="auto" w:fill="auto"/>
                <w:tcMar>
                  <w:left w:w="43" w:type="dxa"/>
                  <w:right w:w="43" w:type="dxa"/>
                </w:tcMar>
              </w:tcPr>
            </w:tcPrChange>
          </w:tcPr>
          <w:p w14:paraId="69EC749B" w14:textId="335061A9"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ins w:id="1098" w:author="Erik Hedlin" w:date="2020-10-19T16:22:00Z"/>
                <w:rFonts w:cs="Calibri"/>
                <w:color w:val="000000"/>
                <w:sz w:val="18"/>
                <w:szCs w:val="18"/>
                <w:rPrChange w:id="1099" w:author="Erik Hedlin" w:date="2020-10-19T16:24:00Z">
                  <w:rPr>
                    <w:ins w:id="1100" w:author="Erik Hedlin" w:date="2020-10-19T16:22:00Z"/>
                    <w:rFonts w:cs="Calibri"/>
                    <w:color w:val="000000"/>
                    <w:sz w:val="18"/>
                    <w:szCs w:val="18"/>
                    <w:highlight w:val="yellow"/>
                  </w:rPr>
                </w:rPrChange>
              </w:rPr>
            </w:pPr>
            <w:ins w:id="1101" w:author="Erik Hedlin" w:date="2020-10-19T16:23:00Z">
              <w:r w:rsidRPr="00E10515">
                <w:rPr>
                  <w:sz w:val="18"/>
                  <w:szCs w:val="18"/>
                  <w:rPrChange w:id="1102" w:author="Erik Hedlin" w:date="2020-10-19T16:24:00Z">
                    <w:rPr>
                      <w:sz w:val="18"/>
                      <w:szCs w:val="18"/>
                      <w:highlight w:val="yellow"/>
                    </w:rPr>
                  </w:rPrChange>
                </w:rPr>
                <w:t>0</w:t>
              </w:r>
            </w:ins>
          </w:p>
        </w:tc>
        <w:tc>
          <w:tcPr>
            <w:tcW w:w="982" w:type="dxa"/>
            <w:tcBorders>
              <w:top w:val="nil"/>
              <w:left w:val="nil"/>
              <w:bottom w:val="nil"/>
              <w:right w:val="nil"/>
            </w:tcBorders>
            <w:shd w:val="clear" w:color="auto" w:fill="auto"/>
            <w:tcMar>
              <w:left w:w="43" w:type="dxa"/>
              <w:right w:w="43" w:type="dxa"/>
            </w:tcMar>
            <w:tcPrChange w:id="1103" w:author="Erik Hedlin" w:date="2020-10-19T16:35:00Z">
              <w:tcPr>
                <w:tcW w:w="518" w:type="dxa"/>
                <w:tcBorders>
                  <w:top w:val="nil"/>
                  <w:left w:val="nil"/>
                  <w:bottom w:val="nil"/>
                  <w:right w:val="nil"/>
                </w:tcBorders>
                <w:shd w:val="clear" w:color="auto" w:fill="auto"/>
                <w:tcMar>
                  <w:left w:w="43" w:type="dxa"/>
                  <w:right w:w="43" w:type="dxa"/>
                </w:tcMar>
              </w:tcPr>
            </w:tcPrChange>
          </w:tcPr>
          <w:p w14:paraId="2F425CDD" w14:textId="204D74A6"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ins w:id="1104" w:author="Erik Hedlin" w:date="2020-10-19T16:22:00Z"/>
                <w:sz w:val="18"/>
                <w:szCs w:val="18"/>
                <w:rPrChange w:id="1105" w:author="Erik Hedlin" w:date="2020-10-19T16:24:00Z">
                  <w:rPr>
                    <w:ins w:id="1106" w:author="Erik Hedlin" w:date="2020-10-19T16:22:00Z"/>
                    <w:sz w:val="18"/>
                    <w:szCs w:val="18"/>
                    <w:highlight w:val="yellow"/>
                  </w:rPr>
                </w:rPrChange>
              </w:rPr>
            </w:pPr>
            <w:ins w:id="1107" w:author="Erik Hedlin" w:date="2020-10-19T16:23:00Z">
              <w:r w:rsidRPr="00E10515">
                <w:rPr>
                  <w:rFonts w:cs="Calibri"/>
                  <w:color w:val="000000"/>
                  <w:sz w:val="18"/>
                  <w:szCs w:val="18"/>
                  <w:rPrChange w:id="1108" w:author="Erik Hedlin" w:date="2020-10-19T16:24:00Z">
                    <w:rPr>
                      <w:rFonts w:cs="Calibri"/>
                      <w:color w:val="000000"/>
                      <w:sz w:val="18"/>
                      <w:szCs w:val="18"/>
                      <w:highlight w:val="yellow"/>
                    </w:rPr>
                  </w:rPrChange>
                </w:rPr>
                <w:t>2.22±0.76</w:t>
              </w:r>
            </w:ins>
          </w:p>
        </w:tc>
        <w:tc>
          <w:tcPr>
            <w:tcW w:w="983" w:type="dxa"/>
            <w:tcBorders>
              <w:top w:val="nil"/>
              <w:left w:val="nil"/>
              <w:bottom w:val="nil"/>
              <w:right w:val="nil"/>
            </w:tcBorders>
            <w:tcMar>
              <w:left w:w="43" w:type="dxa"/>
              <w:right w:w="43" w:type="dxa"/>
            </w:tcMar>
            <w:tcPrChange w:id="1109" w:author="Erik Hedlin" w:date="2020-10-19T16:35:00Z">
              <w:tcPr>
                <w:tcW w:w="518" w:type="dxa"/>
                <w:tcBorders>
                  <w:top w:val="nil"/>
                  <w:left w:val="nil"/>
                  <w:bottom w:val="nil"/>
                  <w:right w:val="nil"/>
                </w:tcBorders>
                <w:shd w:val="clear" w:color="auto" w:fill="auto"/>
                <w:tcMar>
                  <w:left w:w="43" w:type="dxa"/>
                  <w:right w:w="43" w:type="dxa"/>
                </w:tcMar>
              </w:tcPr>
            </w:tcPrChange>
          </w:tcPr>
          <w:p w14:paraId="1FF15C1C" w14:textId="2447F79F"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ins w:id="1110" w:author="Erik Hedlin" w:date="2020-10-19T16:22:00Z"/>
                <w:sz w:val="18"/>
                <w:szCs w:val="18"/>
                <w:rPrChange w:id="1111" w:author="Erik Hedlin" w:date="2020-10-19T16:24:00Z">
                  <w:rPr>
                    <w:ins w:id="1112" w:author="Erik Hedlin" w:date="2020-10-19T16:22:00Z"/>
                    <w:sz w:val="18"/>
                    <w:szCs w:val="18"/>
                    <w:highlight w:val="yellow"/>
                  </w:rPr>
                </w:rPrChange>
              </w:rPr>
            </w:pPr>
            <w:ins w:id="1113" w:author="Erik Hedlin" w:date="2020-10-19T16:23:00Z">
              <w:r w:rsidRPr="00E10515">
                <w:rPr>
                  <w:rFonts w:cs="Calibri"/>
                  <w:color w:val="000000"/>
                  <w:sz w:val="18"/>
                  <w:szCs w:val="18"/>
                  <w:rPrChange w:id="1114" w:author="Erik Hedlin" w:date="2020-10-19T16:24:00Z">
                    <w:rPr>
                      <w:rFonts w:cs="Calibri"/>
                      <w:color w:val="000000"/>
                      <w:sz w:val="18"/>
                      <w:szCs w:val="18"/>
                      <w:highlight w:val="yellow"/>
                    </w:rPr>
                  </w:rPrChange>
                </w:rPr>
                <w:t>2.30±1.24</w:t>
              </w:r>
            </w:ins>
          </w:p>
        </w:tc>
        <w:tc>
          <w:tcPr>
            <w:tcW w:w="982" w:type="dxa"/>
            <w:tcBorders>
              <w:top w:val="nil"/>
              <w:left w:val="nil"/>
              <w:bottom w:val="nil"/>
              <w:right w:val="nil"/>
            </w:tcBorders>
            <w:shd w:val="clear" w:color="auto" w:fill="auto"/>
            <w:tcMar>
              <w:left w:w="43" w:type="dxa"/>
              <w:right w:w="43" w:type="dxa"/>
            </w:tcMar>
            <w:tcPrChange w:id="1115" w:author="Erik Hedlin" w:date="2020-10-19T16:35:00Z">
              <w:tcPr>
                <w:tcW w:w="518" w:type="dxa"/>
                <w:tcBorders>
                  <w:top w:val="nil"/>
                  <w:left w:val="nil"/>
                  <w:bottom w:val="nil"/>
                  <w:right w:val="nil"/>
                </w:tcBorders>
                <w:shd w:val="clear" w:color="auto" w:fill="auto"/>
                <w:tcMar>
                  <w:left w:w="43" w:type="dxa"/>
                  <w:right w:w="43" w:type="dxa"/>
                </w:tcMar>
              </w:tcPr>
            </w:tcPrChange>
          </w:tcPr>
          <w:p w14:paraId="09675F23" w14:textId="4DB64800"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ins w:id="1116" w:author="Erik Hedlin" w:date="2020-10-19T16:22:00Z"/>
                <w:sz w:val="18"/>
                <w:szCs w:val="18"/>
                <w:rPrChange w:id="1117" w:author="Erik Hedlin" w:date="2020-10-19T16:24:00Z">
                  <w:rPr>
                    <w:ins w:id="1118" w:author="Erik Hedlin" w:date="2020-10-19T16:22:00Z"/>
                    <w:sz w:val="18"/>
                    <w:szCs w:val="18"/>
                    <w:highlight w:val="yellow"/>
                  </w:rPr>
                </w:rPrChange>
              </w:rPr>
            </w:pPr>
            <w:ins w:id="1119" w:author="Erik Hedlin" w:date="2020-10-19T16:23:00Z">
              <w:r w:rsidRPr="00E10515">
                <w:rPr>
                  <w:rFonts w:cs="Calibri"/>
                  <w:color w:val="000000"/>
                  <w:sz w:val="18"/>
                  <w:szCs w:val="18"/>
                  <w:rPrChange w:id="1120" w:author="Erik Hedlin" w:date="2020-10-19T16:24:00Z">
                    <w:rPr>
                      <w:rFonts w:cs="Calibri"/>
                      <w:color w:val="000000"/>
                      <w:sz w:val="18"/>
                      <w:szCs w:val="18"/>
                      <w:highlight w:val="yellow"/>
                    </w:rPr>
                  </w:rPrChange>
                </w:rPr>
                <w:t>1.78±1.55</w:t>
              </w:r>
            </w:ins>
          </w:p>
        </w:tc>
        <w:tc>
          <w:tcPr>
            <w:tcW w:w="983" w:type="dxa"/>
            <w:tcBorders>
              <w:top w:val="nil"/>
              <w:left w:val="nil"/>
              <w:bottom w:val="nil"/>
              <w:right w:val="nil"/>
            </w:tcBorders>
            <w:tcMar>
              <w:left w:w="43" w:type="dxa"/>
              <w:right w:w="43" w:type="dxa"/>
            </w:tcMar>
            <w:tcPrChange w:id="1121" w:author="Erik Hedlin" w:date="2020-10-19T16:35:00Z">
              <w:tcPr>
                <w:tcW w:w="519" w:type="dxa"/>
                <w:tcBorders>
                  <w:top w:val="nil"/>
                  <w:left w:val="nil"/>
                  <w:bottom w:val="nil"/>
                  <w:right w:val="nil"/>
                </w:tcBorders>
                <w:shd w:val="clear" w:color="auto" w:fill="auto"/>
                <w:tcMar>
                  <w:left w:w="43" w:type="dxa"/>
                  <w:right w:w="43" w:type="dxa"/>
                </w:tcMar>
              </w:tcPr>
            </w:tcPrChange>
          </w:tcPr>
          <w:p w14:paraId="5DB987B2" w14:textId="25CA6CFD"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ins w:id="1122" w:author="Erik Hedlin" w:date="2020-10-19T16:22:00Z"/>
                <w:sz w:val="18"/>
                <w:szCs w:val="18"/>
                <w:rPrChange w:id="1123" w:author="Erik Hedlin" w:date="2020-10-19T16:24:00Z">
                  <w:rPr>
                    <w:ins w:id="1124" w:author="Erik Hedlin" w:date="2020-10-19T16:22:00Z"/>
                    <w:sz w:val="18"/>
                    <w:szCs w:val="18"/>
                    <w:highlight w:val="yellow"/>
                  </w:rPr>
                </w:rPrChange>
              </w:rPr>
            </w:pPr>
            <w:ins w:id="1125" w:author="Erik Hedlin" w:date="2020-10-19T16:23:00Z">
              <w:r w:rsidRPr="00E10515">
                <w:rPr>
                  <w:rFonts w:cs="Calibri"/>
                  <w:color w:val="000000"/>
                  <w:sz w:val="18"/>
                  <w:szCs w:val="18"/>
                  <w:rPrChange w:id="1126" w:author="Erik Hedlin" w:date="2020-10-19T16:24:00Z">
                    <w:rPr>
                      <w:rFonts w:cs="Calibri"/>
                      <w:color w:val="000000"/>
                      <w:sz w:val="18"/>
                      <w:szCs w:val="18"/>
                      <w:highlight w:val="yellow"/>
                    </w:rPr>
                  </w:rPrChange>
                </w:rPr>
                <w:t>1.00±1.15</w:t>
              </w:r>
            </w:ins>
          </w:p>
        </w:tc>
        <w:tc>
          <w:tcPr>
            <w:tcW w:w="982" w:type="dxa"/>
            <w:tcBorders>
              <w:top w:val="nil"/>
              <w:left w:val="nil"/>
              <w:bottom w:val="nil"/>
              <w:right w:val="nil"/>
            </w:tcBorders>
            <w:shd w:val="clear" w:color="auto" w:fill="auto"/>
            <w:tcMar>
              <w:left w:w="43" w:type="dxa"/>
              <w:right w:w="43" w:type="dxa"/>
            </w:tcMar>
            <w:tcPrChange w:id="1127" w:author="Erik Hedlin" w:date="2020-10-19T16:35:00Z">
              <w:tcPr>
                <w:tcW w:w="518" w:type="dxa"/>
                <w:tcBorders>
                  <w:top w:val="nil"/>
                  <w:left w:val="nil"/>
                  <w:bottom w:val="nil"/>
                  <w:right w:val="nil"/>
                </w:tcBorders>
                <w:shd w:val="clear" w:color="auto" w:fill="auto"/>
                <w:tcMar>
                  <w:left w:w="43" w:type="dxa"/>
                  <w:right w:w="43" w:type="dxa"/>
                </w:tcMar>
              </w:tcPr>
            </w:tcPrChange>
          </w:tcPr>
          <w:p w14:paraId="3197AA88" w14:textId="324C3311"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ins w:id="1128" w:author="Erik Hedlin" w:date="2020-10-19T16:22:00Z"/>
                <w:sz w:val="18"/>
                <w:szCs w:val="18"/>
                <w:rPrChange w:id="1129" w:author="Erik Hedlin" w:date="2020-10-19T16:24:00Z">
                  <w:rPr>
                    <w:ins w:id="1130" w:author="Erik Hedlin" w:date="2020-10-19T16:22:00Z"/>
                    <w:sz w:val="18"/>
                    <w:szCs w:val="18"/>
                    <w:highlight w:val="yellow"/>
                  </w:rPr>
                </w:rPrChange>
              </w:rPr>
            </w:pPr>
            <w:ins w:id="1131" w:author="Erik Hedlin" w:date="2020-10-19T16:23:00Z">
              <w:r w:rsidRPr="00E10515">
                <w:rPr>
                  <w:rFonts w:cs="Calibri"/>
                  <w:color w:val="000000"/>
                  <w:sz w:val="18"/>
                  <w:szCs w:val="18"/>
                  <w:rPrChange w:id="1132" w:author="Erik Hedlin" w:date="2020-10-19T16:24:00Z">
                    <w:rPr>
                      <w:rFonts w:cs="Calibri"/>
                      <w:color w:val="000000"/>
                      <w:sz w:val="18"/>
                      <w:szCs w:val="18"/>
                      <w:highlight w:val="yellow"/>
                    </w:rPr>
                  </w:rPrChange>
                </w:rPr>
                <w:t>0.58±0.90</w:t>
              </w:r>
            </w:ins>
          </w:p>
        </w:tc>
        <w:tc>
          <w:tcPr>
            <w:tcW w:w="983" w:type="dxa"/>
            <w:tcBorders>
              <w:top w:val="nil"/>
              <w:left w:val="nil"/>
              <w:bottom w:val="nil"/>
              <w:right w:val="nil"/>
            </w:tcBorders>
            <w:tcPrChange w:id="1133" w:author="Erik Hedlin" w:date="2020-10-19T16:35:00Z">
              <w:tcPr>
                <w:tcW w:w="520" w:type="dxa"/>
                <w:tcBorders>
                  <w:top w:val="nil"/>
                  <w:left w:val="nil"/>
                  <w:bottom w:val="nil"/>
                  <w:right w:val="nil"/>
                </w:tcBorders>
                <w:shd w:val="clear" w:color="auto" w:fill="auto"/>
              </w:tcPr>
            </w:tcPrChange>
          </w:tcPr>
          <w:p w14:paraId="2275E858" w14:textId="057E018B"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ins w:id="1134" w:author="Erik Hedlin" w:date="2020-10-19T16:22:00Z"/>
                <w:rFonts w:cs="Calibri"/>
                <w:color w:val="000000"/>
                <w:sz w:val="18"/>
                <w:szCs w:val="18"/>
                <w:rPrChange w:id="1135" w:author="Erik Hedlin" w:date="2020-10-19T16:24:00Z">
                  <w:rPr>
                    <w:ins w:id="1136" w:author="Erik Hedlin" w:date="2020-10-19T16:22:00Z"/>
                    <w:rFonts w:cs="Calibri"/>
                    <w:color w:val="000000"/>
                    <w:sz w:val="18"/>
                    <w:szCs w:val="18"/>
                    <w:highlight w:val="yellow"/>
                  </w:rPr>
                </w:rPrChange>
              </w:rPr>
            </w:pPr>
            <w:ins w:id="1137" w:author="Erik Hedlin" w:date="2020-10-19T16:23:00Z">
              <w:r w:rsidRPr="00E10515">
                <w:rPr>
                  <w:rFonts w:cs="Calibri"/>
                  <w:color w:val="000000"/>
                  <w:sz w:val="18"/>
                  <w:szCs w:val="18"/>
                  <w:rPrChange w:id="1138" w:author="Erik Hedlin" w:date="2020-10-19T16:24:00Z">
                    <w:rPr>
                      <w:rFonts w:cs="Calibri"/>
                      <w:color w:val="000000"/>
                      <w:sz w:val="18"/>
                      <w:szCs w:val="18"/>
                      <w:highlight w:val="yellow"/>
                    </w:rPr>
                  </w:rPrChange>
                </w:rPr>
                <w:t>0.45±1.04</w:t>
              </w:r>
            </w:ins>
          </w:p>
        </w:tc>
        <w:tc>
          <w:tcPr>
            <w:tcW w:w="983" w:type="dxa"/>
            <w:gridSpan w:val="2"/>
            <w:tcBorders>
              <w:top w:val="nil"/>
              <w:left w:val="nil"/>
              <w:bottom w:val="nil"/>
              <w:right w:val="single" w:sz="4" w:space="0" w:color="auto"/>
            </w:tcBorders>
            <w:shd w:val="clear" w:color="auto" w:fill="auto"/>
            <w:tcMar>
              <w:left w:w="43" w:type="dxa"/>
              <w:right w:w="43" w:type="dxa"/>
            </w:tcMar>
            <w:tcPrChange w:id="1139" w:author="Erik Hedlin" w:date="2020-10-19T16:35:00Z">
              <w:tcPr>
                <w:tcW w:w="520" w:type="dxa"/>
                <w:tcBorders>
                  <w:top w:val="nil"/>
                  <w:left w:val="nil"/>
                  <w:bottom w:val="nil"/>
                  <w:right w:val="nil"/>
                </w:tcBorders>
                <w:shd w:val="clear" w:color="auto" w:fill="auto"/>
                <w:tcMar>
                  <w:left w:w="43" w:type="dxa"/>
                  <w:right w:w="43" w:type="dxa"/>
                </w:tcMar>
              </w:tcPr>
            </w:tcPrChange>
          </w:tcPr>
          <w:p w14:paraId="205F2FA5" w14:textId="053983DD"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ins w:id="1140" w:author="Erik Hedlin" w:date="2020-10-19T16:22:00Z"/>
                <w:sz w:val="18"/>
                <w:szCs w:val="18"/>
                <w:rPrChange w:id="1141" w:author="Erik Hedlin" w:date="2020-10-19T16:24:00Z">
                  <w:rPr>
                    <w:ins w:id="1142" w:author="Erik Hedlin" w:date="2020-10-19T16:22:00Z"/>
                    <w:sz w:val="18"/>
                    <w:szCs w:val="18"/>
                    <w:highlight w:val="yellow"/>
                  </w:rPr>
                </w:rPrChange>
              </w:rPr>
            </w:pPr>
            <w:ins w:id="1143" w:author="Erik Hedlin" w:date="2020-10-19T16:28:00Z">
              <w:r>
                <w:rPr>
                  <w:rFonts w:cs="Calibri"/>
                  <w:color w:val="000000"/>
                  <w:sz w:val="18"/>
                  <w:szCs w:val="18"/>
                </w:rPr>
                <w:t>2.96</w:t>
              </w:r>
            </w:ins>
            <w:ins w:id="1144" w:author="Erik Hedlin" w:date="2020-10-19T16:22:00Z">
              <w:r w:rsidRPr="00E10515">
                <w:rPr>
                  <w:rFonts w:cs="Calibri"/>
                  <w:color w:val="000000"/>
                  <w:sz w:val="18"/>
                  <w:szCs w:val="18"/>
                  <w:rPrChange w:id="1145" w:author="Erik Hedlin" w:date="2020-10-19T16:24:00Z">
                    <w:rPr>
                      <w:rFonts w:cs="Calibri"/>
                      <w:color w:val="000000"/>
                      <w:sz w:val="18"/>
                      <w:szCs w:val="18"/>
                      <w:highlight w:val="yellow"/>
                    </w:rPr>
                  </w:rPrChange>
                </w:rPr>
                <w:t>±1.2</w:t>
              </w:r>
            </w:ins>
            <w:ins w:id="1146" w:author="Erik Hedlin" w:date="2020-10-19T16:28:00Z">
              <w:r>
                <w:rPr>
                  <w:rFonts w:cs="Calibri"/>
                  <w:color w:val="000000"/>
                  <w:sz w:val="18"/>
                  <w:szCs w:val="18"/>
                </w:rPr>
                <w:t>1</w:t>
              </w:r>
            </w:ins>
          </w:p>
        </w:tc>
      </w:tr>
      <w:tr w:rsidR="00E10515" w:rsidRPr="006A7656" w14:paraId="0051F75C" w14:textId="77777777" w:rsidTr="009E6165">
        <w:trPr>
          <w:cnfStyle w:val="000000100000" w:firstRow="0" w:lastRow="0" w:firstColumn="0" w:lastColumn="0" w:oddVBand="0" w:evenVBand="0" w:oddHBand="1" w:evenHBand="0" w:firstRowFirstColumn="0" w:firstRowLastColumn="0" w:lastRowFirstColumn="0" w:lastRowLastColumn="0"/>
          <w:cantSplit/>
          <w:trHeight w:val="305"/>
          <w:ins w:id="1147" w:author="Erik Hedlin" w:date="2020-10-19T16:22:00Z"/>
          <w:trPrChange w:id="1148" w:author="Erik Hedlin" w:date="2020-10-19T16:35:00Z">
            <w:trPr>
              <w:gridAfter w:val="0"/>
              <w:wAfter w:w="4146" w:type="dxa"/>
              <w:cantSplit/>
              <w:trHeight w:val="305"/>
            </w:trPr>
          </w:trPrChange>
        </w:trPr>
        <w:tc>
          <w:tcPr>
            <w:tcW w:w="1789" w:type="dxa"/>
            <w:gridSpan w:val="2"/>
            <w:tcBorders>
              <w:top w:val="nil"/>
              <w:left w:val="single" w:sz="4" w:space="0" w:color="auto"/>
              <w:bottom w:val="single" w:sz="12" w:space="0" w:color="auto"/>
            </w:tcBorders>
            <w:shd w:val="clear" w:color="auto" w:fill="F2F2F2" w:themeFill="background1" w:themeFillShade="F2"/>
            <w:tcMar>
              <w:left w:w="0" w:type="dxa"/>
              <w:right w:w="0" w:type="dxa"/>
            </w:tcMar>
            <w:tcPrChange w:id="1149" w:author="Erik Hedlin" w:date="2020-10-19T16:35:00Z">
              <w:tcPr>
                <w:tcW w:w="1789" w:type="dxa"/>
                <w:gridSpan w:val="3"/>
                <w:tcBorders>
                  <w:top w:val="nil"/>
                  <w:bottom w:val="single" w:sz="12" w:space="0" w:color="auto"/>
                </w:tcBorders>
                <w:tcMar>
                  <w:left w:w="0" w:type="dxa"/>
                  <w:right w:w="0" w:type="dxa"/>
                </w:tcMar>
              </w:tcPr>
            </w:tcPrChange>
          </w:tcPr>
          <w:p w14:paraId="2BEF9091" w14:textId="77777777" w:rsidR="00E10515" w:rsidRPr="00E10515" w:rsidRDefault="00E10515" w:rsidP="00E10515">
            <w:pPr>
              <w:pStyle w:val="TableText"/>
              <w:cnfStyle w:val="000000100000" w:firstRow="0" w:lastRow="0" w:firstColumn="0" w:lastColumn="0" w:oddVBand="0" w:evenVBand="0" w:oddHBand="1" w:evenHBand="0" w:firstRowFirstColumn="0" w:firstRowLastColumn="0" w:lastRowFirstColumn="0" w:lastRowLastColumn="0"/>
              <w:rPr>
                <w:ins w:id="1150" w:author="Erik Hedlin" w:date="2020-10-19T16:22:00Z"/>
                <w:rPrChange w:id="1151" w:author="Erik Hedlin" w:date="2020-10-19T16:24:00Z">
                  <w:rPr>
                    <w:ins w:id="1152" w:author="Erik Hedlin" w:date="2020-10-19T16:22:00Z"/>
                    <w:highlight w:val="yellow"/>
                  </w:rPr>
                </w:rPrChange>
              </w:rPr>
            </w:pPr>
            <w:ins w:id="1153" w:author="Erik Hedlin" w:date="2020-10-19T16:22:00Z">
              <w:r w:rsidRPr="00E10515">
                <w:rPr>
                  <w:rPrChange w:id="1154" w:author="Erik Hedlin" w:date="2020-10-19T16:24:00Z">
                    <w:rPr>
                      <w:highlight w:val="yellow"/>
                    </w:rPr>
                  </w:rPrChange>
                </w:rPr>
                <w:t>Total production</w:t>
              </w:r>
            </w:ins>
          </w:p>
        </w:tc>
        <w:tc>
          <w:tcPr>
            <w:tcW w:w="982" w:type="dxa"/>
            <w:gridSpan w:val="2"/>
            <w:tcBorders>
              <w:top w:val="nil"/>
              <w:left w:val="nil"/>
              <w:bottom w:val="single" w:sz="12" w:space="0" w:color="auto"/>
              <w:right w:val="nil"/>
            </w:tcBorders>
            <w:shd w:val="clear" w:color="auto" w:fill="auto"/>
            <w:tcMar>
              <w:left w:w="43" w:type="dxa"/>
              <w:right w:w="43" w:type="dxa"/>
            </w:tcMar>
            <w:vAlign w:val="bottom"/>
            <w:tcPrChange w:id="1155" w:author="Erik Hedlin" w:date="2020-10-19T16:35:00Z">
              <w:tcPr>
                <w:tcW w:w="520" w:type="dxa"/>
                <w:tcBorders>
                  <w:top w:val="nil"/>
                  <w:left w:val="nil"/>
                  <w:bottom w:val="single" w:sz="12" w:space="0" w:color="auto"/>
                  <w:right w:val="nil"/>
                </w:tcBorders>
                <w:shd w:val="clear" w:color="auto" w:fill="auto"/>
                <w:tcMar>
                  <w:left w:w="43" w:type="dxa"/>
                  <w:right w:w="43" w:type="dxa"/>
                </w:tcMar>
                <w:vAlign w:val="bottom"/>
              </w:tcPr>
            </w:tcPrChange>
          </w:tcPr>
          <w:p w14:paraId="2089CB91" w14:textId="052A40BD"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ins w:id="1156" w:author="Erik Hedlin" w:date="2020-10-19T16:22:00Z"/>
                <w:sz w:val="18"/>
                <w:szCs w:val="18"/>
                <w:rPrChange w:id="1157" w:author="Erik Hedlin" w:date="2020-10-19T16:24:00Z">
                  <w:rPr>
                    <w:ins w:id="1158" w:author="Erik Hedlin" w:date="2020-10-19T16:22:00Z"/>
                    <w:sz w:val="18"/>
                    <w:szCs w:val="18"/>
                    <w:highlight w:val="yellow"/>
                  </w:rPr>
                </w:rPrChange>
              </w:rPr>
            </w:pPr>
            <w:ins w:id="1159" w:author="Erik Hedlin" w:date="2020-10-19T16:23:00Z">
              <w:r w:rsidRPr="00E10515">
                <w:rPr>
                  <w:rFonts w:cs="Calibri"/>
                  <w:color w:val="000000"/>
                  <w:sz w:val="18"/>
                  <w:szCs w:val="18"/>
                  <w:rPrChange w:id="1160" w:author="Erik Hedlin" w:date="2020-10-19T16:24:00Z">
                    <w:rPr>
                      <w:rFonts w:cs="Calibri"/>
                      <w:color w:val="000000"/>
                      <w:sz w:val="18"/>
                      <w:szCs w:val="18"/>
                      <w:highlight w:val="yellow"/>
                    </w:rPr>
                  </w:rPrChange>
                </w:rPr>
                <w:t>26</w:t>
              </w:r>
            </w:ins>
          </w:p>
        </w:tc>
        <w:tc>
          <w:tcPr>
            <w:tcW w:w="983" w:type="dxa"/>
            <w:tcBorders>
              <w:top w:val="nil"/>
              <w:left w:val="nil"/>
              <w:bottom w:val="single" w:sz="12" w:space="0" w:color="auto"/>
              <w:right w:val="nil"/>
            </w:tcBorders>
            <w:shd w:val="clear" w:color="auto" w:fill="F2F2F2" w:themeFill="background1" w:themeFillShade="F2"/>
            <w:tcMar>
              <w:left w:w="43" w:type="dxa"/>
              <w:right w:w="43" w:type="dxa"/>
            </w:tcMar>
            <w:vAlign w:val="bottom"/>
            <w:tcPrChange w:id="1161" w:author="Erik Hedlin" w:date="2020-10-19T16:35:00Z">
              <w:tcPr>
                <w:tcW w:w="518" w:type="dxa"/>
                <w:tcBorders>
                  <w:top w:val="nil"/>
                  <w:left w:val="nil"/>
                  <w:bottom w:val="single" w:sz="12" w:space="0" w:color="auto"/>
                  <w:right w:val="nil"/>
                </w:tcBorders>
                <w:shd w:val="clear" w:color="auto" w:fill="auto"/>
                <w:tcMar>
                  <w:left w:w="43" w:type="dxa"/>
                  <w:right w:w="43" w:type="dxa"/>
                </w:tcMar>
                <w:vAlign w:val="bottom"/>
              </w:tcPr>
            </w:tcPrChange>
          </w:tcPr>
          <w:p w14:paraId="615338B0" w14:textId="0E1E8BD7"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ins w:id="1162" w:author="Erik Hedlin" w:date="2020-10-19T16:22:00Z"/>
                <w:sz w:val="18"/>
                <w:szCs w:val="18"/>
                <w:rPrChange w:id="1163" w:author="Erik Hedlin" w:date="2020-10-19T16:24:00Z">
                  <w:rPr>
                    <w:ins w:id="1164" w:author="Erik Hedlin" w:date="2020-10-19T16:22:00Z"/>
                    <w:sz w:val="18"/>
                    <w:szCs w:val="18"/>
                    <w:highlight w:val="yellow"/>
                  </w:rPr>
                </w:rPrChange>
              </w:rPr>
            </w:pPr>
            <w:ins w:id="1165" w:author="Erik Hedlin" w:date="2020-10-19T16:23:00Z">
              <w:r w:rsidRPr="00E10515">
                <w:rPr>
                  <w:rFonts w:cs="Calibri"/>
                  <w:color w:val="000000"/>
                  <w:sz w:val="18"/>
                  <w:szCs w:val="18"/>
                  <w:rPrChange w:id="1166" w:author="Erik Hedlin" w:date="2020-10-19T16:24:00Z">
                    <w:rPr>
                      <w:rFonts w:cs="Calibri"/>
                      <w:color w:val="000000"/>
                      <w:sz w:val="18"/>
                      <w:szCs w:val="18"/>
                      <w:highlight w:val="yellow"/>
                    </w:rPr>
                  </w:rPrChange>
                </w:rPr>
                <w:t>0</w:t>
              </w:r>
            </w:ins>
          </w:p>
        </w:tc>
        <w:tc>
          <w:tcPr>
            <w:tcW w:w="982" w:type="dxa"/>
            <w:tcBorders>
              <w:top w:val="nil"/>
              <w:left w:val="nil"/>
              <w:bottom w:val="single" w:sz="12" w:space="0" w:color="auto"/>
              <w:right w:val="nil"/>
            </w:tcBorders>
            <w:shd w:val="clear" w:color="auto" w:fill="auto"/>
            <w:tcMar>
              <w:left w:w="43" w:type="dxa"/>
              <w:right w:w="43" w:type="dxa"/>
            </w:tcMar>
            <w:vAlign w:val="bottom"/>
            <w:tcPrChange w:id="1167" w:author="Erik Hedlin" w:date="2020-10-19T16:35:00Z">
              <w:tcPr>
                <w:tcW w:w="518" w:type="dxa"/>
                <w:tcBorders>
                  <w:top w:val="nil"/>
                  <w:left w:val="nil"/>
                  <w:bottom w:val="single" w:sz="12" w:space="0" w:color="auto"/>
                  <w:right w:val="nil"/>
                </w:tcBorders>
                <w:shd w:val="clear" w:color="auto" w:fill="auto"/>
                <w:tcMar>
                  <w:left w:w="43" w:type="dxa"/>
                  <w:right w:w="43" w:type="dxa"/>
                </w:tcMar>
                <w:vAlign w:val="bottom"/>
              </w:tcPr>
            </w:tcPrChange>
          </w:tcPr>
          <w:p w14:paraId="50B2AEEC" w14:textId="7DDC5D31"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ins w:id="1168" w:author="Erik Hedlin" w:date="2020-10-19T16:22:00Z"/>
                <w:sz w:val="18"/>
                <w:szCs w:val="18"/>
                <w:rPrChange w:id="1169" w:author="Erik Hedlin" w:date="2020-10-19T16:24:00Z">
                  <w:rPr>
                    <w:ins w:id="1170" w:author="Erik Hedlin" w:date="2020-10-19T16:22:00Z"/>
                    <w:sz w:val="18"/>
                    <w:szCs w:val="18"/>
                    <w:highlight w:val="yellow"/>
                  </w:rPr>
                </w:rPrChange>
              </w:rPr>
            </w:pPr>
            <w:ins w:id="1171" w:author="Erik Hedlin" w:date="2020-10-19T16:23:00Z">
              <w:r w:rsidRPr="00E10515">
                <w:rPr>
                  <w:rFonts w:cs="Calibri"/>
                  <w:color w:val="000000"/>
                  <w:sz w:val="18"/>
                  <w:szCs w:val="18"/>
                  <w:rPrChange w:id="1172" w:author="Erik Hedlin" w:date="2020-10-19T16:24:00Z">
                    <w:rPr>
                      <w:rFonts w:cs="Calibri"/>
                      <w:color w:val="000000"/>
                      <w:sz w:val="18"/>
                      <w:szCs w:val="18"/>
                      <w:highlight w:val="yellow"/>
                    </w:rPr>
                  </w:rPrChange>
                </w:rPr>
                <w:t>60</w:t>
              </w:r>
            </w:ins>
          </w:p>
        </w:tc>
        <w:tc>
          <w:tcPr>
            <w:tcW w:w="983" w:type="dxa"/>
            <w:tcBorders>
              <w:top w:val="nil"/>
              <w:left w:val="nil"/>
              <w:bottom w:val="single" w:sz="12" w:space="0" w:color="auto"/>
              <w:right w:val="nil"/>
            </w:tcBorders>
            <w:shd w:val="clear" w:color="auto" w:fill="F2F2F2" w:themeFill="background1" w:themeFillShade="F2"/>
            <w:tcMar>
              <w:left w:w="43" w:type="dxa"/>
              <w:right w:w="43" w:type="dxa"/>
            </w:tcMar>
            <w:vAlign w:val="bottom"/>
            <w:tcPrChange w:id="1173" w:author="Erik Hedlin" w:date="2020-10-19T16:35:00Z">
              <w:tcPr>
                <w:tcW w:w="518" w:type="dxa"/>
                <w:tcBorders>
                  <w:top w:val="nil"/>
                  <w:left w:val="nil"/>
                  <w:bottom w:val="single" w:sz="12" w:space="0" w:color="auto"/>
                  <w:right w:val="nil"/>
                </w:tcBorders>
                <w:shd w:val="clear" w:color="auto" w:fill="auto"/>
                <w:tcMar>
                  <w:left w:w="43" w:type="dxa"/>
                  <w:right w:w="43" w:type="dxa"/>
                </w:tcMar>
                <w:vAlign w:val="bottom"/>
              </w:tcPr>
            </w:tcPrChange>
          </w:tcPr>
          <w:p w14:paraId="71ED7EA8" w14:textId="5D376936"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ins w:id="1174" w:author="Erik Hedlin" w:date="2020-10-19T16:22:00Z"/>
                <w:sz w:val="18"/>
                <w:szCs w:val="18"/>
                <w:rPrChange w:id="1175" w:author="Erik Hedlin" w:date="2020-10-19T16:24:00Z">
                  <w:rPr>
                    <w:ins w:id="1176" w:author="Erik Hedlin" w:date="2020-10-19T16:22:00Z"/>
                    <w:sz w:val="18"/>
                    <w:szCs w:val="18"/>
                    <w:highlight w:val="yellow"/>
                  </w:rPr>
                </w:rPrChange>
              </w:rPr>
            </w:pPr>
            <w:ins w:id="1177" w:author="Erik Hedlin" w:date="2020-10-19T16:23:00Z">
              <w:r w:rsidRPr="00E10515">
                <w:rPr>
                  <w:rFonts w:cs="Calibri"/>
                  <w:color w:val="000000"/>
                  <w:sz w:val="18"/>
                  <w:szCs w:val="18"/>
                  <w:rPrChange w:id="1178" w:author="Erik Hedlin" w:date="2020-10-19T16:24:00Z">
                    <w:rPr>
                      <w:rFonts w:cs="Calibri"/>
                      <w:color w:val="000000"/>
                      <w:sz w:val="18"/>
                      <w:szCs w:val="18"/>
                      <w:highlight w:val="yellow"/>
                    </w:rPr>
                  </w:rPrChange>
                </w:rPr>
                <w:t>106</w:t>
              </w:r>
            </w:ins>
          </w:p>
        </w:tc>
        <w:tc>
          <w:tcPr>
            <w:tcW w:w="982" w:type="dxa"/>
            <w:tcBorders>
              <w:top w:val="nil"/>
              <w:left w:val="nil"/>
              <w:bottom w:val="single" w:sz="12" w:space="0" w:color="auto"/>
              <w:right w:val="nil"/>
            </w:tcBorders>
            <w:shd w:val="clear" w:color="auto" w:fill="auto"/>
            <w:tcMar>
              <w:left w:w="43" w:type="dxa"/>
              <w:right w:w="43" w:type="dxa"/>
            </w:tcMar>
            <w:vAlign w:val="bottom"/>
            <w:tcPrChange w:id="1179" w:author="Erik Hedlin" w:date="2020-10-19T16:35:00Z">
              <w:tcPr>
                <w:tcW w:w="518" w:type="dxa"/>
                <w:tcBorders>
                  <w:top w:val="nil"/>
                  <w:left w:val="nil"/>
                  <w:bottom w:val="single" w:sz="12" w:space="0" w:color="auto"/>
                  <w:right w:val="nil"/>
                </w:tcBorders>
                <w:shd w:val="clear" w:color="auto" w:fill="auto"/>
                <w:tcMar>
                  <w:left w:w="43" w:type="dxa"/>
                  <w:right w:w="43" w:type="dxa"/>
                </w:tcMar>
                <w:vAlign w:val="bottom"/>
              </w:tcPr>
            </w:tcPrChange>
          </w:tcPr>
          <w:p w14:paraId="3F20D497" w14:textId="7F2CE529"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ins w:id="1180" w:author="Erik Hedlin" w:date="2020-10-19T16:22:00Z"/>
                <w:sz w:val="18"/>
                <w:szCs w:val="18"/>
                <w:rPrChange w:id="1181" w:author="Erik Hedlin" w:date="2020-10-19T16:24:00Z">
                  <w:rPr>
                    <w:ins w:id="1182" w:author="Erik Hedlin" w:date="2020-10-19T16:22:00Z"/>
                    <w:sz w:val="18"/>
                    <w:szCs w:val="18"/>
                    <w:highlight w:val="yellow"/>
                  </w:rPr>
                </w:rPrChange>
              </w:rPr>
            </w:pPr>
            <w:ins w:id="1183" w:author="Erik Hedlin" w:date="2020-10-19T16:23:00Z">
              <w:r w:rsidRPr="00E10515">
                <w:rPr>
                  <w:rFonts w:cs="Calibri"/>
                  <w:color w:val="000000"/>
                  <w:sz w:val="18"/>
                  <w:szCs w:val="18"/>
                  <w:rPrChange w:id="1184" w:author="Erik Hedlin" w:date="2020-10-19T16:24:00Z">
                    <w:rPr>
                      <w:rFonts w:cs="Calibri"/>
                      <w:color w:val="000000"/>
                      <w:sz w:val="18"/>
                      <w:szCs w:val="18"/>
                      <w:highlight w:val="yellow"/>
                    </w:rPr>
                  </w:rPrChange>
                </w:rPr>
                <w:t>32</w:t>
              </w:r>
            </w:ins>
          </w:p>
        </w:tc>
        <w:tc>
          <w:tcPr>
            <w:tcW w:w="983" w:type="dxa"/>
            <w:tcBorders>
              <w:top w:val="nil"/>
              <w:left w:val="nil"/>
              <w:bottom w:val="single" w:sz="12" w:space="0" w:color="auto"/>
              <w:right w:val="nil"/>
            </w:tcBorders>
            <w:shd w:val="clear" w:color="auto" w:fill="F2F2F2" w:themeFill="background1" w:themeFillShade="F2"/>
            <w:tcMar>
              <w:left w:w="43" w:type="dxa"/>
              <w:right w:w="43" w:type="dxa"/>
            </w:tcMar>
            <w:vAlign w:val="bottom"/>
            <w:tcPrChange w:id="1185" w:author="Erik Hedlin" w:date="2020-10-19T16:35:00Z">
              <w:tcPr>
                <w:tcW w:w="519" w:type="dxa"/>
                <w:tcBorders>
                  <w:top w:val="nil"/>
                  <w:left w:val="nil"/>
                  <w:bottom w:val="single" w:sz="12" w:space="0" w:color="auto"/>
                  <w:right w:val="nil"/>
                </w:tcBorders>
                <w:shd w:val="clear" w:color="auto" w:fill="auto"/>
                <w:tcMar>
                  <w:left w:w="43" w:type="dxa"/>
                  <w:right w:w="43" w:type="dxa"/>
                </w:tcMar>
                <w:vAlign w:val="bottom"/>
              </w:tcPr>
            </w:tcPrChange>
          </w:tcPr>
          <w:p w14:paraId="69886B83" w14:textId="23F621B2"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ins w:id="1186" w:author="Erik Hedlin" w:date="2020-10-19T16:22:00Z"/>
                <w:sz w:val="18"/>
                <w:szCs w:val="18"/>
                <w:rPrChange w:id="1187" w:author="Erik Hedlin" w:date="2020-10-19T16:24:00Z">
                  <w:rPr>
                    <w:ins w:id="1188" w:author="Erik Hedlin" w:date="2020-10-19T16:22:00Z"/>
                    <w:sz w:val="18"/>
                    <w:szCs w:val="18"/>
                    <w:highlight w:val="yellow"/>
                  </w:rPr>
                </w:rPrChange>
              </w:rPr>
            </w:pPr>
            <w:ins w:id="1189" w:author="Erik Hedlin" w:date="2020-10-19T16:23:00Z">
              <w:r w:rsidRPr="00E10515">
                <w:rPr>
                  <w:rFonts w:cs="Calibri"/>
                  <w:color w:val="000000"/>
                  <w:sz w:val="18"/>
                  <w:szCs w:val="18"/>
                  <w:rPrChange w:id="1190" w:author="Erik Hedlin" w:date="2020-10-19T16:24:00Z">
                    <w:rPr>
                      <w:rFonts w:cs="Calibri"/>
                      <w:color w:val="000000"/>
                      <w:sz w:val="18"/>
                      <w:szCs w:val="18"/>
                      <w:highlight w:val="yellow"/>
                    </w:rPr>
                  </w:rPrChange>
                </w:rPr>
                <w:t>5</w:t>
              </w:r>
            </w:ins>
          </w:p>
        </w:tc>
        <w:tc>
          <w:tcPr>
            <w:tcW w:w="982" w:type="dxa"/>
            <w:tcBorders>
              <w:top w:val="nil"/>
              <w:left w:val="nil"/>
              <w:bottom w:val="single" w:sz="12" w:space="0" w:color="auto"/>
              <w:right w:val="nil"/>
            </w:tcBorders>
            <w:shd w:val="clear" w:color="auto" w:fill="auto"/>
            <w:tcMar>
              <w:left w:w="43" w:type="dxa"/>
              <w:right w:w="43" w:type="dxa"/>
            </w:tcMar>
            <w:vAlign w:val="bottom"/>
            <w:tcPrChange w:id="1191" w:author="Erik Hedlin" w:date="2020-10-19T16:35:00Z">
              <w:tcPr>
                <w:tcW w:w="518" w:type="dxa"/>
                <w:tcBorders>
                  <w:top w:val="nil"/>
                  <w:left w:val="nil"/>
                  <w:bottom w:val="single" w:sz="12" w:space="0" w:color="auto"/>
                  <w:right w:val="nil"/>
                </w:tcBorders>
                <w:shd w:val="clear" w:color="auto" w:fill="auto"/>
                <w:tcMar>
                  <w:left w:w="43" w:type="dxa"/>
                  <w:right w:w="43" w:type="dxa"/>
                </w:tcMar>
                <w:vAlign w:val="bottom"/>
              </w:tcPr>
            </w:tcPrChange>
          </w:tcPr>
          <w:p w14:paraId="31916572" w14:textId="630BF670"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ins w:id="1192" w:author="Erik Hedlin" w:date="2020-10-19T16:22:00Z"/>
                <w:sz w:val="18"/>
                <w:szCs w:val="18"/>
                <w:rPrChange w:id="1193" w:author="Erik Hedlin" w:date="2020-10-19T16:24:00Z">
                  <w:rPr>
                    <w:ins w:id="1194" w:author="Erik Hedlin" w:date="2020-10-19T16:22:00Z"/>
                    <w:sz w:val="18"/>
                    <w:szCs w:val="18"/>
                    <w:highlight w:val="yellow"/>
                  </w:rPr>
                </w:rPrChange>
              </w:rPr>
            </w:pPr>
            <w:ins w:id="1195" w:author="Erik Hedlin" w:date="2020-10-19T16:23:00Z">
              <w:r w:rsidRPr="00E10515">
                <w:rPr>
                  <w:rFonts w:cs="Calibri"/>
                  <w:color w:val="000000"/>
                  <w:sz w:val="18"/>
                  <w:szCs w:val="18"/>
                  <w:rPrChange w:id="1196" w:author="Erik Hedlin" w:date="2020-10-19T16:24:00Z">
                    <w:rPr>
                      <w:rFonts w:cs="Calibri"/>
                      <w:color w:val="000000"/>
                      <w:sz w:val="18"/>
                      <w:szCs w:val="18"/>
                      <w:highlight w:val="yellow"/>
                    </w:rPr>
                  </w:rPrChange>
                </w:rPr>
                <w:t>7</w:t>
              </w:r>
            </w:ins>
          </w:p>
        </w:tc>
        <w:tc>
          <w:tcPr>
            <w:tcW w:w="983" w:type="dxa"/>
            <w:tcBorders>
              <w:top w:val="nil"/>
              <w:left w:val="nil"/>
              <w:bottom w:val="single" w:sz="12" w:space="0" w:color="auto"/>
              <w:right w:val="nil"/>
            </w:tcBorders>
            <w:shd w:val="clear" w:color="auto" w:fill="F2F2F2" w:themeFill="background1" w:themeFillShade="F2"/>
            <w:vAlign w:val="bottom"/>
            <w:tcPrChange w:id="1197" w:author="Erik Hedlin" w:date="2020-10-19T16:35:00Z">
              <w:tcPr>
                <w:tcW w:w="520" w:type="dxa"/>
                <w:tcBorders>
                  <w:top w:val="nil"/>
                  <w:left w:val="nil"/>
                  <w:bottom w:val="single" w:sz="12" w:space="0" w:color="auto"/>
                  <w:right w:val="nil"/>
                </w:tcBorders>
                <w:vAlign w:val="bottom"/>
              </w:tcPr>
            </w:tcPrChange>
          </w:tcPr>
          <w:p w14:paraId="31ED8CA0" w14:textId="7F68BBE6"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ins w:id="1198" w:author="Erik Hedlin" w:date="2020-10-19T16:22:00Z"/>
                <w:rFonts w:cs="Calibri"/>
                <w:color w:val="000000"/>
                <w:sz w:val="18"/>
                <w:szCs w:val="18"/>
                <w:rPrChange w:id="1199" w:author="Erik Hedlin" w:date="2020-10-19T16:24:00Z">
                  <w:rPr>
                    <w:ins w:id="1200" w:author="Erik Hedlin" w:date="2020-10-19T16:22:00Z"/>
                    <w:rFonts w:cs="Calibri"/>
                    <w:color w:val="000000"/>
                    <w:sz w:val="18"/>
                    <w:szCs w:val="18"/>
                    <w:highlight w:val="yellow"/>
                  </w:rPr>
                </w:rPrChange>
              </w:rPr>
            </w:pPr>
            <w:ins w:id="1201" w:author="Erik Hedlin" w:date="2020-10-19T16:23:00Z">
              <w:r w:rsidRPr="00E10515">
                <w:rPr>
                  <w:rFonts w:cs="Calibri"/>
                  <w:color w:val="000000"/>
                  <w:sz w:val="18"/>
                  <w:szCs w:val="18"/>
                  <w:rPrChange w:id="1202" w:author="Erik Hedlin" w:date="2020-10-19T16:24:00Z">
                    <w:rPr>
                      <w:rFonts w:cs="Calibri"/>
                      <w:color w:val="000000"/>
                      <w:sz w:val="18"/>
                      <w:szCs w:val="18"/>
                      <w:highlight w:val="yellow"/>
                    </w:rPr>
                  </w:rPrChange>
                </w:rPr>
                <w:t>5</w:t>
              </w:r>
            </w:ins>
          </w:p>
        </w:tc>
        <w:tc>
          <w:tcPr>
            <w:tcW w:w="983" w:type="dxa"/>
            <w:gridSpan w:val="2"/>
            <w:tcBorders>
              <w:top w:val="nil"/>
              <w:left w:val="nil"/>
              <w:bottom w:val="single" w:sz="12" w:space="0" w:color="auto"/>
              <w:right w:val="single" w:sz="4" w:space="0" w:color="auto"/>
            </w:tcBorders>
            <w:shd w:val="clear" w:color="auto" w:fill="auto"/>
            <w:tcMar>
              <w:left w:w="43" w:type="dxa"/>
              <w:right w:w="43" w:type="dxa"/>
            </w:tcMar>
            <w:vAlign w:val="bottom"/>
            <w:tcPrChange w:id="1203" w:author="Erik Hedlin" w:date="2020-10-19T16:35:00Z">
              <w:tcPr>
                <w:tcW w:w="520" w:type="dxa"/>
                <w:tcBorders>
                  <w:top w:val="nil"/>
                  <w:left w:val="nil"/>
                  <w:bottom w:val="single" w:sz="12" w:space="0" w:color="auto"/>
                  <w:right w:val="nil"/>
                </w:tcBorders>
                <w:shd w:val="clear" w:color="auto" w:fill="auto"/>
                <w:tcMar>
                  <w:left w:w="43" w:type="dxa"/>
                  <w:right w:w="43" w:type="dxa"/>
                </w:tcMar>
                <w:vAlign w:val="bottom"/>
              </w:tcPr>
            </w:tcPrChange>
          </w:tcPr>
          <w:p w14:paraId="0138912C" w14:textId="490DBBDE"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ins w:id="1204" w:author="Erik Hedlin" w:date="2020-10-19T16:22:00Z"/>
                <w:sz w:val="18"/>
                <w:szCs w:val="18"/>
                <w:rPrChange w:id="1205" w:author="Erik Hedlin" w:date="2020-10-19T16:24:00Z">
                  <w:rPr>
                    <w:ins w:id="1206" w:author="Erik Hedlin" w:date="2020-10-19T16:22:00Z"/>
                    <w:sz w:val="18"/>
                    <w:szCs w:val="18"/>
                    <w:highlight w:val="yellow"/>
                  </w:rPr>
                </w:rPrChange>
              </w:rPr>
            </w:pPr>
            <w:ins w:id="1207" w:author="Erik Hedlin" w:date="2020-10-19T16:28:00Z">
              <w:r>
                <w:rPr>
                  <w:rFonts w:cs="Calibri"/>
                  <w:color w:val="000000"/>
                  <w:sz w:val="18"/>
                  <w:szCs w:val="18"/>
                </w:rPr>
                <w:t>133</w:t>
              </w:r>
            </w:ins>
          </w:p>
        </w:tc>
      </w:tr>
      <w:tr w:rsidR="00E10515" w:rsidRPr="00C4635C" w14:paraId="15E8C39C" w14:textId="77777777" w:rsidTr="00E10515">
        <w:trPr>
          <w:gridAfter w:val="1"/>
          <w:cnfStyle w:val="000000010000" w:firstRow="0" w:lastRow="0" w:firstColumn="0" w:lastColumn="0" w:oddVBand="0" w:evenVBand="0" w:oddHBand="0" w:evenHBand="1" w:firstRowFirstColumn="0" w:firstRowLastColumn="0" w:lastRowFirstColumn="0" w:lastRowLastColumn="0"/>
          <w:wAfter w:w="28" w:type="dxa"/>
          <w:cantSplit/>
          <w:trHeight w:val="305"/>
          <w:ins w:id="1208" w:author="Erik Hedlin" w:date="2020-10-19T16:22:00Z"/>
          <w:trPrChange w:id="1209" w:author="Erik Hedlin" w:date="2020-10-19T16:26:00Z">
            <w:trPr>
              <w:cantSplit/>
              <w:trHeight w:val="305"/>
            </w:trPr>
          </w:trPrChange>
        </w:trPr>
        <w:tc>
          <w:tcPr>
            <w:tcW w:w="519" w:type="dxa"/>
            <w:tcBorders>
              <w:top w:val="single" w:sz="12" w:space="0" w:color="auto"/>
              <w:bottom w:val="nil"/>
            </w:tcBorders>
            <w:tcPrChange w:id="1210" w:author="Erik Hedlin" w:date="2020-10-19T16:26:00Z">
              <w:tcPr>
                <w:tcW w:w="519" w:type="dxa"/>
                <w:tcBorders>
                  <w:top w:val="single" w:sz="12" w:space="0" w:color="auto"/>
                  <w:bottom w:val="nil"/>
                </w:tcBorders>
              </w:tcPr>
            </w:tcPrChange>
          </w:tcPr>
          <w:p w14:paraId="638B3DBE" w14:textId="77777777" w:rsidR="00E10515" w:rsidRPr="00E10515" w:rsidRDefault="00E10515" w:rsidP="00800BE1">
            <w:pPr>
              <w:pStyle w:val="TableText"/>
              <w:cnfStyle w:val="000000010000" w:firstRow="0" w:lastRow="0" w:firstColumn="0" w:lastColumn="0" w:oddVBand="0" w:evenVBand="0" w:oddHBand="0" w:evenHBand="1" w:firstRowFirstColumn="0" w:firstRowLastColumn="0" w:lastRowFirstColumn="0" w:lastRowLastColumn="0"/>
              <w:rPr>
                <w:ins w:id="1211" w:author="Erik Hedlin" w:date="2020-10-19T16:22:00Z"/>
                <w:rFonts w:cs="Calibri"/>
                <w:i/>
                <w:iCs/>
                <w:color w:val="000000"/>
                <w:sz w:val="18"/>
                <w:szCs w:val="18"/>
                <w:rPrChange w:id="1212" w:author="Erik Hedlin" w:date="2020-10-19T16:24:00Z">
                  <w:rPr>
                    <w:ins w:id="1213" w:author="Erik Hedlin" w:date="2020-10-19T16:22:00Z"/>
                    <w:rFonts w:cs="Calibri"/>
                    <w:i/>
                    <w:iCs/>
                    <w:color w:val="000000"/>
                    <w:sz w:val="18"/>
                    <w:szCs w:val="18"/>
                    <w:highlight w:val="yellow"/>
                  </w:rPr>
                </w:rPrChange>
              </w:rPr>
            </w:pPr>
          </w:p>
        </w:tc>
        <w:tc>
          <w:tcPr>
            <w:tcW w:w="10085" w:type="dxa"/>
            <w:gridSpan w:val="11"/>
            <w:tcBorders>
              <w:top w:val="single" w:sz="12" w:space="0" w:color="auto"/>
              <w:bottom w:val="nil"/>
            </w:tcBorders>
            <w:tcMar>
              <w:left w:w="0" w:type="dxa"/>
              <w:right w:w="0" w:type="dxa"/>
            </w:tcMar>
            <w:tcPrChange w:id="1214" w:author="Erik Hedlin" w:date="2020-10-19T16:26:00Z">
              <w:tcPr>
                <w:tcW w:w="10085" w:type="dxa"/>
                <w:gridSpan w:val="12"/>
                <w:tcBorders>
                  <w:top w:val="single" w:sz="12" w:space="0" w:color="auto"/>
                  <w:bottom w:val="nil"/>
                </w:tcBorders>
                <w:tcMar>
                  <w:left w:w="0" w:type="dxa"/>
                  <w:right w:w="0" w:type="dxa"/>
                </w:tcMar>
              </w:tcPr>
            </w:tcPrChange>
          </w:tcPr>
          <w:p w14:paraId="6FCC9122" w14:textId="77777777" w:rsidR="00E10515" w:rsidRPr="00E10515" w:rsidRDefault="00E10515" w:rsidP="00800BE1">
            <w:pPr>
              <w:pStyle w:val="TableText"/>
              <w:cnfStyle w:val="000000010000" w:firstRow="0" w:lastRow="0" w:firstColumn="0" w:lastColumn="0" w:oddVBand="0" w:evenVBand="0" w:oddHBand="0" w:evenHBand="1" w:firstRowFirstColumn="0" w:firstRowLastColumn="0" w:lastRowFirstColumn="0" w:lastRowLastColumn="0"/>
              <w:rPr>
                <w:ins w:id="1215" w:author="Erik Hedlin" w:date="2020-10-19T16:22:00Z"/>
                <w:rFonts w:cs="Calibri"/>
                <w:i/>
                <w:iCs/>
                <w:color w:val="000000"/>
                <w:sz w:val="18"/>
                <w:szCs w:val="18"/>
                <w:rPrChange w:id="1216" w:author="Erik Hedlin" w:date="2020-10-19T16:24:00Z">
                  <w:rPr>
                    <w:ins w:id="1217" w:author="Erik Hedlin" w:date="2020-10-19T16:22:00Z"/>
                    <w:rFonts w:cs="Calibri"/>
                    <w:i/>
                    <w:iCs/>
                    <w:color w:val="000000"/>
                    <w:sz w:val="18"/>
                    <w:szCs w:val="18"/>
                    <w:highlight w:val="yellow"/>
                  </w:rPr>
                </w:rPrChange>
              </w:rPr>
            </w:pPr>
            <w:ins w:id="1218" w:author="Erik Hedlin" w:date="2020-10-19T16:22:00Z">
              <w:r w:rsidRPr="00E10515">
                <w:rPr>
                  <w:rFonts w:cs="Calibri"/>
                  <w:i/>
                  <w:iCs/>
                  <w:color w:val="000000"/>
                  <w:sz w:val="18"/>
                  <w:szCs w:val="18"/>
                  <w:rPrChange w:id="1219" w:author="Erik Hedlin" w:date="2020-10-19T16:24:00Z">
                    <w:rPr>
                      <w:rFonts w:cs="Calibri"/>
                      <w:i/>
                      <w:iCs/>
                      <w:color w:val="000000"/>
                      <w:sz w:val="18"/>
                      <w:szCs w:val="18"/>
                      <w:highlight w:val="yellow"/>
                    </w:rPr>
                  </w:rPrChange>
                </w:rPr>
                <w:t>Mean brood sized is used here as for studies in which mortality that occurs between hatching and the first observation of the brood is unknown, and nestlings are equal to, or greater than 10 days of age, but less than Minimum Acceptable Age for Assessing Success.</w:t>
              </w:r>
            </w:ins>
          </w:p>
        </w:tc>
      </w:tr>
    </w:tbl>
    <w:p w14:paraId="7E7F21A2" w14:textId="77777777" w:rsidR="00E10515" w:rsidRDefault="00E10515" w:rsidP="00DF37B5">
      <w:pPr>
        <w:pStyle w:val="BodyText-EDI"/>
        <w:rPr>
          <w:ins w:id="1220" w:author="Erik Hedlin" w:date="2020-10-19T16:22:00Z"/>
          <w:highlight w:val="yellow"/>
        </w:rPr>
      </w:pPr>
    </w:p>
    <w:p w14:paraId="4DA35FAD" w14:textId="77777777" w:rsidR="00E10515" w:rsidRDefault="00E10515" w:rsidP="00DF37B5">
      <w:pPr>
        <w:pStyle w:val="BodyText-EDI"/>
        <w:rPr>
          <w:ins w:id="1221" w:author="Erik Hedlin" w:date="2020-10-19T16:22:00Z"/>
          <w:highlight w:val="yellow"/>
        </w:rPr>
      </w:pPr>
    </w:p>
    <w:p w14:paraId="2AF8CE68" w14:textId="77777777" w:rsidR="00E10515" w:rsidRDefault="00E10515" w:rsidP="00DF37B5">
      <w:pPr>
        <w:pStyle w:val="BodyText-EDI"/>
        <w:rPr>
          <w:ins w:id="1222" w:author="Erik Hedlin" w:date="2020-10-19T16:22:00Z"/>
          <w:highlight w:val="yellow"/>
        </w:rPr>
      </w:pPr>
    </w:p>
    <w:p w14:paraId="5DCD253D" w14:textId="3683B4A1" w:rsidR="00DF37B5" w:rsidRPr="006A7656" w:rsidRDefault="00DF37B5" w:rsidP="00DF37B5">
      <w:pPr>
        <w:pStyle w:val="BodyText-EDI"/>
      </w:pPr>
      <w:r w:rsidRPr="006A7656">
        <w:t xml:space="preserve">Variation in the probability of nest survival among Peregrine Falcons and Rough-legged Hawks was poorly explained by distance to nearest neighbor, distance to disturbance, and </w:t>
      </w:r>
      <w:del w:id="1223" w:author="Erik Hedlin" w:date="2020-10-20T11:16:00Z">
        <w:r w:rsidRPr="006A7656" w:rsidDel="00F83B05">
          <w:delText>an interaction between them</w:delText>
        </w:r>
      </w:del>
      <w:ins w:id="1224" w:author="Erik Hedlin" w:date="2020-10-20T11:16:00Z">
        <w:r w:rsidR="00F83B05" w:rsidRPr="00F83B05">
          <w:rPr>
            <w:rPrChange w:id="1225" w:author="Erik Hedlin" w:date="2020-10-20T11:18:00Z">
              <w:rPr>
                <w:highlight w:val="yellow"/>
              </w:rPr>
            </w:rPrChange>
          </w:rPr>
          <w:t>NDVI</w:t>
        </w:r>
      </w:ins>
      <w:r w:rsidRPr="006A7656">
        <w:t xml:space="preserve"> (</w:t>
      </w:r>
      <w:r w:rsidRPr="006A7656">
        <w:fldChar w:fldCharType="begin"/>
      </w:r>
      <w:r w:rsidRPr="006A7656">
        <w:instrText xml:space="preserve"> REF _Ref27991144 \h </w:instrText>
      </w:r>
      <w:r w:rsidR="00C4635C" w:rsidRPr="00F83B05">
        <w:rPr>
          <w:rPrChange w:id="1226" w:author="Erik Hedlin" w:date="2020-10-20T11:18:00Z">
            <w:rPr>
              <w:highlight w:val="yellow"/>
            </w:rPr>
          </w:rPrChange>
        </w:rPr>
        <w:instrText xml:space="preserve"> \* MERGEFORMAT </w:instrText>
      </w:r>
      <w:r w:rsidRPr="00F83B05">
        <w:rPr>
          <w:rPrChange w:id="1227" w:author="Erik Hedlin" w:date="2020-10-20T11:18:00Z">
            <w:rPr>
              <w:highlight w:val="yellow"/>
            </w:rPr>
          </w:rPrChange>
        </w:rPr>
      </w:r>
      <w:r w:rsidRPr="006A7656">
        <w:fldChar w:fldCharType="separate"/>
      </w:r>
      <w:r w:rsidRPr="006A7656">
        <w:t>Table </w:t>
      </w:r>
      <w:r w:rsidRPr="006A7656">
        <w:rPr>
          <w:noProof/>
        </w:rPr>
        <w:t>6</w:t>
      </w:r>
      <w:r w:rsidRPr="006A7656">
        <w:noBreakHyphen/>
      </w:r>
      <w:r w:rsidRPr="006A7656">
        <w:rPr>
          <w:noProof/>
        </w:rPr>
        <w:t>6</w:t>
      </w:r>
      <w:r w:rsidRPr="006A7656">
        <w:fldChar w:fldCharType="end"/>
      </w:r>
      <w:r w:rsidRPr="006A7656">
        <w:t xml:space="preserve">, </w:t>
      </w:r>
      <w:r w:rsidRPr="006A7656">
        <w:fldChar w:fldCharType="begin"/>
      </w:r>
      <w:r w:rsidRPr="006A7656">
        <w:instrText xml:space="preserve"> REF _Ref22553880 \h </w:instrText>
      </w:r>
      <w:r w:rsidR="00C4635C" w:rsidRPr="00F83B05">
        <w:rPr>
          <w:rPrChange w:id="1228" w:author="Erik Hedlin" w:date="2020-10-20T11:18:00Z">
            <w:rPr>
              <w:highlight w:val="yellow"/>
            </w:rPr>
          </w:rPrChange>
        </w:rPr>
        <w:instrText xml:space="preserve"> \* MERGEFORMAT </w:instrText>
      </w:r>
      <w:r w:rsidRPr="00F83B05">
        <w:rPr>
          <w:rPrChange w:id="1229" w:author="Erik Hedlin" w:date="2020-10-20T11:18:00Z">
            <w:rPr>
              <w:highlight w:val="yellow"/>
            </w:rPr>
          </w:rPrChange>
        </w:rPr>
      </w:r>
      <w:r w:rsidRPr="006A7656">
        <w:fldChar w:fldCharType="separate"/>
      </w:r>
      <w:r w:rsidRPr="006A7656">
        <w:t>Figure </w:t>
      </w:r>
      <w:r w:rsidRPr="006A7656">
        <w:rPr>
          <w:noProof/>
        </w:rPr>
        <w:t>6</w:t>
      </w:r>
      <w:r w:rsidRPr="006A7656">
        <w:noBreakHyphen/>
      </w:r>
      <w:r w:rsidRPr="006A7656">
        <w:rPr>
          <w:noProof/>
        </w:rPr>
        <w:t>5</w:t>
      </w:r>
      <w:r w:rsidRPr="006A7656">
        <w:fldChar w:fldCharType="end"/>
      </w:r>
      <w:r w:rsidRPr="006A7656">
        <w:t xml:space="preserve">, </w:t>
      </w:r>
      <w:r w:rsidRPr="006A7656">
        <w:fldChar w:fldCharType="begin"/>
      </w:r>
      <w:r w:rsidRPr="006A7656">
        <w:instrText xml:space="preserve"> REF _Ref27991187 \h </w:instrText>
      </w:r>
      <w:r w:rsidR="00C4635C" w:rsidRPr="00F83B05">
        <w:rPr>
          <w:rPrChange w:id="1230" w:author="Erik Hedlin" w:date="2020-10-20T11:18:00Z">
            <w:rPr>
              <w:highlight w:val="yellow"/>
            </w:rPr>
          </w:rPrChange>
        </w:rPr>
        <w:instrText xml:space="preserve"> \* MERGEFORMAT </w:instrText>
      </w:r>
      <w:r w:rsidRPr="00F83B05">
        <w:rPr>
          <w:rPrChange w:id="1231" w:author="Erik Hedlin" w:date="2020-10-20T11:18:00Z">
            <w:rPr>
              <w:highlight w:val="yellow"/>
            </w:rPr>
          </w:rPrChange>
        </w:rPr>
      </w:r>
      <w:r w:rsidRPr="006A7656">
        <w:fldChar w:fldCharType="separate"/>
      </w:r>
      <w:r w:rsidRPr="006A7656">
        <w:t>Figure </w:t>
      </w:r>
      <w:r w:rsidRPr="006A7656">
        <w:rPr>
          <w:noProof/>
        </w:rPr>
        <w:t>6</w:t>
      </w:r>
      <w:r w:rsidRPr="006A7656">
        <w:noBreakHyphen/>
      </w:r>
      <w:r w:rsidRPr="006A7656">
        <w:rPr>
          <w:noProof/>
        </w:rPr>
        <w:t>7</w:t>
      </w:r>
      <w:r w:rsidRPr="006A7656">
        <w:fldChar w:fldCharType="end"/>
      </w:r>
      <w:r w:rsidRPr="006A7656">
        <w:t xml:space="preserve">). In general, model performance was </w:t>
      </w:r>
      <w:del w:id="1232" w:author="Erik Hedlin" w:date="2020-10-20T11:16:00Z">
        <w:r w:rsidRPr="006A7656" w:rsidDel="00F83B05">
          <w:delText xml:space="preserve">improved by allowing intercepts to randomly vary according to nest sites and years, and further </w:delText>
        </w:r>
      </w:del>
      <w:r w:rsidRPr="006A7656">
        <w:t>improved by adding a spatial correlation structure. For Rough-legged Hawks, the top model included</w:t>
      </w:r>
      <w:del w:id="1233" w:author="Erik Hedlin" w:date="2020-10-20T11:17:00Z">
        <w:r w:rsidRPr="006A7656" w:rsidDel="00F83B05">
          <w:delText xml:space="preserve"> random intercepts for year and brood</w:delText>
        </w:r>
      </w:del>
      <w:ins w:id="1234" w:author="Erik Hedlin" w:date="2020-10-20T11:17:00Z">
        <w:r w:rsidR="00F83B05" w:rsidRPr="00F83B05">
          <w:rPr>
            <w:rPrChange w:id="1235" w:author="Erik Hedlin" w:date="2020-10-20T11:18:00Z">
              <w:rPr>
                <w:highlight w:val="yellow"/>
              </w:rPr>
            </w:rPrChange>
          </w:rPr>
          <w:t xml:space="preserve"> a spatial correlation structure that changed with each year,</w:t>
        </w:r>
      </w:ins>
      <w:del w:id="1236" w:author="Erik Hedlin" w:date="2020-10-20T11:17:00Z">
        <w:r w:rsidRPr="006A7656" w:rsidDel="00F83B05">
          <w:delText>. However, the model with a fixed spatial correlation structure had a delta AIC of 0.1; therefore a visualization of the spatial structure was included for reference in</w:delText>
        </w:r>
      </w:del>
      <w:r w:rsidRPr="006A7656">
        <w:t xml:space="preserve"> </w:t>
      </w:r>
      <w:r w:rsidRPr="006A7656">
        <w:fldChar w:fldCharType="begin"/>
      </w:r>
      <w:r w:rsidRPr="006A7656">
        <w:instrText xml:space="preserve"> REF _Ref27656378 \h </w:instrText>
      </w:r>
      <w:r w:rsidR="00C4635C" w:rsidRPr="00F83B05">
        <w:rPr>
          <w:rPrChange w:id="1237" w:author="Erik Hedlin" w:date="2020-10-20T11:18:00Z">
            <w:rPr>
              <w:highlight w:val="yellow"/>
            </w:rPr>
          </w:rPrChange>
        </w:rPr>
        <w:instrText xml:space="preserve"> \* MERGEFORMAT </w:instrText>
      </w:r>
      <w:r w:rsidRPr="00F83B05">
        <w:rPr>
          <w:rPrChange w:id="1238" w:author="Erik Hedlin" w:date="2020-10-20T11:18:00Z">
            <w:rPr>
              <w:highlight w:val="yellow"/>
            </w:rPr>
          </w:rPrChange>
        </w:rPr>
      </w:r>
      <w:r w:rsidRPr="006A7656">
        <w:fldChar w:fldCharType="separate"/>
      </w:r>
      <w:r w:rsidRPr="006A7656">
        <w:t>Figure </w:t>
      </w:r>
      <w:r w:rsidRPr="006A7656">
        <w:rPr>
          <w:noProof/>
        </w:rPr>
        <w:t>6</w:t>
      </w:r>
      <w:r w:rsidRPr="006A7656">
        <w:noBreakHyphen/>
      </w:r>
      <w:r w:rsidRPr="006A7656">
        <w:rPr>
          <w:noProof/>
        </w:rPr>
        <w:t>8</w:t>
      </w:r>
      <w:r w:rsidRPr="006A7656">
        <w:fldChar w:fldCharType="end"/>
      </w:r>
      <w:r w:rsidRPr="006A7656">
        <w:t>. For Peregrine Falcons, nest survival was best explained by a spatial correlation structure that remained fixed among all years. Nest survival models for both species benefitted from the inclusion of random spatial correlation, indicating spatial patterns throughout the RMA (</w:t>
      </w:r>
      <w:r w:rsidRPr="006A7656">
        <w:fldChar w:fldCharType="begin"/>
      </w:r>
      <w:r w:rsidRPr="006A7656">
        <w:instrText xml:space="preserve"> REF _Ref27656551 \h </w:instrText>
      </w:r>
      <w:r w:rsidR="00C4635C" w:rsidRPr="00F83B05">
        <w:rPr>
          <w:rPrChange w:id="1239" w:author="Erik Hedlin" w:date="2020-10-20T11:18:00Z">
            <w:rPr>
              <w:highlight w:val="yellow"/>
            </w:rPr>
          </w:rPrChange>
        </w:rPr>
        <w:instrText xml:space="preserve"> \* MERGEFORMAT </w:instrText>
      </w:r>
      <w:r w:rsidRPr="00F83B05">
        <w:rPr>
          <w:rPrChange w:id="1240" w:author="Erik Hedlin" w:date="2020-10-20T11:18:00Z">
            <w:rPr>
              <w:highlight w:val="yellow"/>
            </w:rPr>
          </w:rPrChange>
        </w:rPr>
      </w:r>
      <w:r w:rsidRPr="006A7656">
        <w:fldChar w:fldCharType="separate"/>
      </w:r>
      <w:r w:rsidRPr="006A7656">
        <w:t>Figure </w:t>
      </w:r>
      <w:r w:rsidRPr="006A7656">
        <w:rPr>
          <w:noProof/>
        </w:rPr>
        <w:t>6</w:t>
      </w:r>
      <w:r w:rsidRPr="006A7656">
        <w:noBreakHyphen/>
      </w:r>
      <w:r w:rsidRPr="006A7656">
        <w:rPr>
          <w:noProof/>
        </w:rPr>
        <w:t>6</w:t>
      </w:r>
      <w:r w:rsidRPr="006A7656">
        <w:fldChar w:fldCharType="end"/>
      </w:r>
      <w:r w:rsidRPr="006A7656">
        <w:t xml:space="preserve"> and </w:t>
      </w:r>
      <w:r w:rsidRPr="006A7656">
        <w:fldChar w:fldCharType="begin"/>
      </w:r>
      <w:r w:rsidRPr="006A7656">
        <w:instrText xml:space="preserve"> REF _Ref27656378 \h </w:instrText>
      </w:r>
      <w:r w:rsidR="00C4635C" w:rsidRPr="00F83B05">
        <w:rPr>
          <w:rPrChange w:id="1241" w:author="Erik Hedlin" w:date="2020-10-20T11:18:00Z">
            <w:rPr>
              <w:highlight w:val="yellow"/>
            </w:rPr>
          </w:rPrChange>
        </w:rPr>
        <w:instrText xml:space="preserve"> \* MERGEFORMAT </w:instrText>
      </w:r>
      <w:r w:rsidRPr="00F83B05">
        <w:rPr>
          <w:rPrChange w:id="1242" w:author="Erik Hedlin" w:date="2020-10-20T11:18:00Z">
            <w:rPr>
              <w:highlight w:val="yellow"/>
            </w:rPr>
          </w:rPrChange>
        </w:rPr>
      </w:r>
      <w:r w:rsidRPr="006A7656">
        <w:fldChar w:fldCharType="separate"/>
      </w:r>
      <w:r w:rsidRPr="006A7656">
        <w:t>Figure </w:t>
      </w:r>
      <w:r w:rsidRPr="006A7656">
        <w:rPr>
          <w:noProof/>
        </w:rPr>
        <w:t>6</w:t>
      </w:r>
      <w:r w:rsidRPr="006A7656">
        <w:noBreakHyphen/>
      </w:r>
      <w:r w:rsidRPr="006A7656">
        <w:rPr>
          <w:noProof/>
        </w:rPr>
        <w:t>8</w:t>
      </w:r>
      <w:r w:rsidRPr="006A7656">
        <w:fldChar w:fldCharType="end"/>
      </w:r>
      <w:r w:rsidRPr="006A7656">
        <w:t>). Potential sources of spatial correlation include variation in food availability, environmental conditions, disturbance effects not captured by fixed variables, or various combinations of all three.</w:t>
      </w:r>
      <w:bookmarkStart w:id="1243" w:name="_Toc25132263"/>
      <w:bookmarkStart w:id="1244" w:name="_Ref504581146"/>
      <w:bookmarkStart w:id="1245" w:name="_Toc508183211"/>
      <w:r w:rsidRPr="006A7656">
        <w:t xml:space="preserve"> </w:t>
      </w:r>
    </w:p>
    <w:p w14:paraId="221A7200" w14:textId="77777777" w:rsidR="00DF37B5" w:rsidRPr="006A7656" w:rsidRDefault="00DF37B5" w:rsidP="00DF37B5">
      <w:pPr>
        <w:pStyle w:val="Caption"/>
        <w:keepNext/>
        <w:rPr>
          <w:b w:val="0"/>
          <w:bCs w:val="0"/>
          <w:i/>
          <w:iCs/>
          <w:color w:val="auto"/>
        </w:rPr>
      </w:pPr>
      <w:bookmarkStart w:id="1246" w:name="_Ref27991144"/>
      <w:bookmarkStart w:id="1247" w:name="_Toc45116161"/>
      <w:r w:rsidRPr="006A7656">
        <w:lastRenderedPageBreak/>
        <w:t>Table </w:t>
      </w:r>
      <w:r w:rsidRPr="006A7656">
        <w:rPr>
          <w:noProof/>
        </w:rPr>
        <w:fldChar w:fldCharType="begin"/>
      </w:r>
      <w:r w:rsidRPr="006A7656">
        <w:rPr>
          <w:noProof/>
        </w:rPr>
        <w:instrText xml:space="preserve"> STYLEREF 1 \s </w:instrText>
      </w:r>
      <w:r w:rsidRPr="006A7656">
        <w:rPr>
          <w:noProof/>
        </w:rPr>
        <w:fldChar w:fldCharType="separate"/>
      </w:r>
      <w:r w:rsidRPr="006A7656">
        <w:rPr>
          <w:noProof/>
        </w:rPr>
        <w:t>6</w:t>
      </w:r>
      <w:r w:rsidRPr="006A7656">
        <w:rPr>
          <w:noProof/>
        </w:rPr>
        <w:fldChar w:fldCharType="end"/>
      </w:r>
      <w:r w:rsidRPr="006A7656">
        <w:noBreakHyphen/>
      </w:r>
      <w:r w:rsidRPr="006A7656">
        <w:rPr>
          <w:noProof/>
        </w:rPr>
        <w:fldChar w:fldCharType="begin"/>
      </w:r>
      <w:r w:rsidRPr="006A7656">
        <w:rPr>
          <w:noProof/>
        </w:rPr>
        <w:instrText xml:space="preserve"> SEQ Table \* ARABIC \s 1 </w:instrText>
      </w:r>
      <w:r w:rsidRPr="006A7656">
        <w:rPr>
          <w:noProof/>
        </w:rPr>
        <w:fldChar w:fldCharType="separate"/>
      </w:r>
      <w:r w:rsidRPr="006A7656">
        <w:rPr>
          <w:noProof/>
        </w:rPr>
        <w:t>6</w:t>
      </w:r>
      <w:r w:rsidRPr="006A7656">
        <w:rPr>
          <w:noProof/>
        </w:rPr>
        <w:fldChar w:fldCharType="end"/>
      </w:r>
      <w:bookmarkEnd w:id="1246"/>
      <w:r w:rsidRPr="006A7656">
        <w:rPr>
          <w:noProof/>
        </w:rPr>
        <w:tab/>
      </w:r>
      <w:r w:rsidRPr="006A7656">
        <w:t xml:space="preserve">Model selection results for nest survival of </w:t>
      </w:r>
      <w:bookmarkEnd w:id="1243"/>
      <w:r w:rsidRPr="006A7656">
        <w:t>Peregrine Falcons and Rough-legged Hawks within the Raptor Monitoring Area.</w:t>
      </w:r>
      <w:bookmarkEnd w:id="1247"/>
    </w:p>
    <w:tbl>
      <w:tblPr>
        <w:tblStyle w:val="EDIShaded7"/>
        <w:tblW w:w="0" w:type="auto"/>
        <w:tblLook w:val="04A0" w:firstRow="1" w:lastRow="0" w:firstColumn="1" w:lastColumn="0" w:noHBand="0" w:noVBand="1"/>
      </w:tblPr>
      <w:tblGrid>
        <w:gridCol w:w="2926"/>
        <w:gridCol w:w="1055"/>
        <w:gridCol w:w="801"/>
        <w:gridCol w:w="2851"/>
        <w:gridCol w:w="1308"/>
        <w:gridCol w:w="1139"/>
      </w:tblGrid>
      <w:tr w:rsidR="00DF37B5" w:rsidRPr="00C4635C" w14:paraId="2855EECA" w14:textId="77777777" w:rsidTr="00F83B05">
        <w:trPr>
          <w:cnfStyle w:val="100000000000" w:firstRow="1" w:lastRow="0" w:firstColumn="0" w:lastColumn="0" w:oddVBand="0" w:evenVBand="0" w:oddHBand="0" w:evenHBand="0" w:firstRowFirstColumn="0" w:firstRowLastColumn="0" w:lastRowFirstColumn="0" w:lastRowLastColumn="0"/>
        </w:trPr>
        <w:tc>
          <w:tcPr>
            <w:tcW w:w="4782" w:type="dxa"/>
            <w:gridSpan w:val="3"/>
            <w:tcBorders>
              <w:top w:val="single" w:sz="12" w:space="0" w:color="auto"/>
              <w:right w:val="single" w:sz="4" w:space="0" w:color="auto"/>
            </w:tcBorders>
          </w:tcPr>
          <w:p w14:paraId="6B941F7F" w14:textId="29E6B8CB" w:rsidR="00DF37B5" w:rsidRPr="006A7656" w:rsidRDefault="00DF37B5" w:rsidP="008A1C71">
            <w:pPr>
              <w:keepNext/>
              <w:jc w:val="center"/>
              <w:rPr>
                <w:b/>
              </w:rPr>
            </w:pPr>
            <w:del w:id="1248" w:author="Erik Hedlin" w:date="2020-10-18T16:02:00Z">
              <w:r w:rsidRPr="006A7656" w:rsidDel="006F42B9">
                <w:rPr>
                  <w:b/>
                </w:rPr>
                <w:delText>RLHA</w:delText>
              </w:r>
            </w:del>
            <w:ins w:id="1249" w:author="Erik Hedlin" w:date="2020-10-18T16:02:00Z">
              <w:r w:rsidR="006F42B9" w:rsidRPr="006A7656">
                <w:rPr>
                  <w:b/>
                </w:rPr>
                <w:t>PEFA</w:t>
              </w:r>
            </w:ins>
          </w:p>
        </w:tc>
        <w:tc>
          <w:tcPr>
            <w:tcW w:w="5298" w:type="dxa"/>
            <w:gridSpan w:val="3"/>
            <w:tcBorders>
              <w:top w:val="single" w:sz="12" w:space="0" w:color="auto"/>
              <w:left w:val="single" w:sz="4" w:space="0" w:color="auto"/>
            </w:tcBorders>
          </w:tcPr>
          <w:p w14:paraId="2C893F80" w14:textId="6251D521" w:rsidR="00DF37B5" w:rsidRPr="006A7656" w:rsidRDefault="00DF37B5" w:rsidP="008A1C71">
            <w:pPr>
              <w:keepNext/>
              <w:jc w:val="center"/>
              <w:rPr>
                <w:b/>
              </w:rPr>
            </w:pPr>
            <w:del w:id="1250" w:author="Erik Hedlin" w:date="2020-10-18T16:02:00Z">
              <w:r w:rsidRPr="006A7656" w:rsidDel="006F42B9">
                <w:rPr>
                  <w:b/>
                </w:rPr>
                <w:delText>PEFA</w:delText>
              </w:r>
            </w:del>
            <w:ins w:id="1251" w:author="Erik Hedlin" w:date="2020-10-18T16:02:00Z">
              <w:r w:rsidR="006F42B9" w:rsidRPr="006A7656">
                <w:rPr>
                  <w:b/>
                </w:rPr>
                <w:t>RLHA</w:t>
              </w:r>
            </w:ins>
          </w:p>
        </w:tc>
      </w:tr>
      <w:tr w:rsidR="00DF37B5" w:rsidRPr="00C4635C" w14:paraId="43ED6701" w14:textId="77777777" w:rsidTr="00F83B05">
        <w:trPr>
          <w:cnfStyle w:val="000000100000" w:firstRow="0" w:lastRow="0" w:firstColumn="0" w:lastColumn="0" w:oddVBand="0" w:evenVBand="0" w:oddHBand="1" w:evenHBand="0" w:firstRowFirstColumn="0" w:firstRowLastColumn="0" w:lastRowFirstColumn="0" w:lastRowLastColumn="0"/>
        </w:trPr>
        <w:tc>
          <w:tcPr>
            <w:tcW w:w="2926" w:type="dxa"/>
          </w:tcPr>
          <w:p w14:paraId="03B67455" w14:textId="77777777" w:rsidR="00DF37B5" w:rsidRPr="006A7656" w:rsidRDefault="00DF37B5" w:rsidP="008A1C71">
            <w:pPr>
              <w:keepNext/>
              <w:jc w:val="center"/>
            </w:pPr>
            <w:r w:rsidRPr="006A7656">
              <w:t>Model</w:t>
            </w:r>
          </w:p>
        </w:tc>
        <w:tc>
          <w:tcPr>
            <w:tcW w:w="1055" w:type="dxa"/>
          </w:tcPr>
          <w:p w14:paraId="09999628" w14:textId="77777777" w:rsidR="00DF37B5" w:rsidRPr="006A7656" w:rsidRDefault="00DF37B5" w:rsidP="008A1C71">
            <w:pPr>
              <w:keepNext/>
            </w:pPr>
            <w:r w:rsidRPr="006A7656">
              <w:t>WAIC</w:t>
            </w:r>
          </w:p>
        </w:tc>
        <w:tc>
          <w:tcPr>
            <w:tcW w:w="801" w:type="dxa"/>
            <w:tcBorders>
              <w:right w:val="single" w:sz="4" w:space="0" w:color="auto"/>
            </w:tcBorders>
          </w:tcPr>
          <w:p w14:paraId="642235A0" w14:textId="77777777" w:rsidR="00DF37B5" w:rsidRPr="006A7656" w:rsidRDefault="00DF37B5" w:rsidP="008A1C71">
            <w:pPr>
              <w:keepNext/>
            </w:pPr>
            <w:r w:rsidRPr="006A7656">
              <w:t>Delta</w:t>
            </w:r>
          </w:p>
        </w:tc>
        <w:tc>
          <w:tcPr>
            <w:tcW w:w="2851" w:type="dxa"/>
            <w:tcBorders>
              <w:left w:val="single" w:sz="4" w:space="0" w:color="auto"/>
            </w:tcBorders>
          </w:tcPr>
          <w:p w14:paraId="0F7024B4" w14:textId="77777777" w:rsidR="00DF37B5" w:rsidRPr="006A7656" w:rsidRDefault="00DF37B5" w:rsidP="008A1C71">
            <w:pPr>
              <w:keepNext/>
              <w:jc w:val="center"/>
            </w:pPr>
            <w:r w:rsidRPr="006A7656">
              <w:t>Model</w:t>
            </w:r>
          </w:p>
        </w:tc>
        <w:tc>
          <w:tcPr>
            <w:tcW w:w="1308" w:type="dxa"/>
          </w:tcPr>
          <w:p w14:paraId="5C3CBE3E" w14:textId="77777777" w:rsidR="00DF37B5" w:rsidRPr="006A7656" w:rsidRDefault="00DF37B5" w:rsidP="008A1C71">
            <w:pPr>
              <w:keepNext/>
            </w:pPr>
            <w:r w:rsidRPr="006A7656">
              <w:t>WAIC</w:t>
            </w:r>
          </w:p>
        </w:tc>
        <w:tc>
          <w:tcPr>
            <w:tcW w:w="1139" w:type="dxa"/>
          </w:tcPr>
          <w:p w14:paraId="215B3AD9" w14:textId="77777777" w:rsidR="00DF37B5" w:rsidRPr="006A7656" w:rsidRDefault="00DF37B5" w:rsidP="008A1C71">
            <w:pPr>
              <w:keepNext/>
            </w:pPr>
            <w:r w:rsidRPr="006A7656">
              <w:t>Delta</w:t>
            </w:r>
          </w:p>
        </w:tc>
      </w:tr>
      <w:tr w:rsidR="00DF37B5" w:rsidRPr="00C4635C" w14:paraId="1DD63038" w14:textId="77777777" w:rsidTr="00F83B05">
        <w:trPr>
          <w:cnfStyle w:val="000000010000" w:firstRow="0" w:lastRow="0" w:firstColumn="0" w:lastColumn="0" w:oddVBand="0" w:evenVBand="0" w:oddHBand="0" w:evenHBand="1" w:firstRowFirstColumn="0" w:firstRowLastColumn="0" w:lastRowFirstColumn="0" w:lastRowLastColumn="0"/>
        </w:trPr>
        <w:tc>
          <w:tcPr>
            <w:tcW w:w="2926" w:type="dxa"/>
            <w:vAlign w:val="bottom"/>
          </w:tcPr>
          <w:p w14:paraId="059578D8" w14:textId="162B00BD" w:rsidR="00DF37B5" w:rsidRPr="00F83B05" w:rsidRDefault="00DF37B5" w:rsidP="008A1C71">
            <w:pPr>
              <w:keepNext/>
              <w:rPr>
                <w:sz w:val="18"/>
                <w:szCs w:val="18"/>
                <w:rPrChange w:id="1252" w:author="Erik Hedlin" w:date="2020-10-20T11:15:00Z">
                  <w:rPr>
                    <w:sz w:val="18"/>
                    <w:szCs w:val="18"/>
                    <w:highlight w:val="yellow"/>
                  </w:rPr>
                </w:rPrChange>
              </w:rPr>
            </w:pPr>
            <w:r w:rsidRPr="006A7656">
              <w:rPr>
                <w:rFonts w:cs="Calibri"/>
                <w:color w:val="000000"/>
                <w:sz w:val="18"/>
                <w:szCs w:val="18"/>
              </w:rPr>
              <w:t>fixed + r(b) + r(y)</w:t>
            </w:r>
            <w:ins w:id="1253" w:author="Erik Hedlin" w:date="2020-10-20T11:12:00Z">
              <w:r w:rsidR="00F83B05" w:rsidRPr="00F83B05">
                <w:rPr>
                  <w:rFonts w:cs="Calibri"/>
                  <w:color w:val="000000"/>
                  <w:sz w:val="18"/>
                  <w:szCs w:val="18"/>
                  <w:rPrChange w:id="1254" w:author="Erik Hedlin" w:date="2020-10-20T11:15:00Z">
                    <w:rPr>
                      <w:rFonts w:cs="Calibri"/>
                      <w:color w:val="000000"/>
                      <w:sz w:val="18"/>
                      <w:szCs w:val="18"/>
                      <w:highlight w:val="yellow"/>
                    </w:rPr>
                  </w:rPrChange>
                </w:rPr>
                <w:t xml:space="preserve"> </w:t>
              </w:r>
            </w:ins>
            <w:ins w:id="1255" w:author="Erik Hedlin" w:date="2020-10-20T11:13:00Z">
              <w:r w:rsidR="00F83B05" w:rsidRPr="00F83B05">
                <w:rPr>
                  <w:rFonts w:cs="Calibri"/>
                  <w:color w:val="000000"/>
                  <w:sz w:val="18"/>
                  <w:szCs w:val="18"/>
                  <w:rPrChange w:id="1256" w:author="Erik Hedlin" w:date="2020-10-20T11:15:00Z">
                    <w:rPr>
                      <w:rFonts w:cs="Calibri"/>
                      <w:color w:val="000000"/>
                      <w:sz w:val="18"/>
                      <w:szCs w:val="18"/>
                      <w:highlight w:val="yellow"/>
                    </w:rPr>
                  </w:rPrChange>
                </w:rPr>
                <w:t>+ spat</w:t>
              </w:r>
            </w:ins>
          </w:p>
        </w:tc>
        <w:tc>
          <w:tcPr>
            <w:tcW w:w="1055" w:type="dxa"/>
            <w:vAlign w:val="bottom"/>
          </w:tcPr>
          <w:p w14:paraId="5249A406" w14:textId="59D08EC2" w:rsidR="00DF37B5" w:rsidRPr="00F83B05" w:rsidRDefault="00DF37B5" w:rsidP="008A1C71">
            <w:pPr>
              <w:keepNext/>
              <w:rPr>
                <w:sz w:val="18"/>
                <w:szCs w:val="18"/>
                <w:rPrChange w:id="1257" w:author="Erik Hedlin" w:date="2020-10-20T11:15:00Z">
                  <w:rPr>
                    <w:sz w:val="18"/>
                    <w:szCs w:val="18"/>
                    <w:highlight w:val="yellow"/>
                  </w:rPr>
                </w:rPrChange>
              </w:rPr>
            </w:pPr>
            <w:del w:id="1258" w:author="Erik Hedlin" w:date="2020-10-18T16:03:00Z">
              <w:r w:rsidRPr="006A7656" w:rsidDel="00DB75D0">
                <w:rPr>
                  <w:rFonts w:cs="Calibri"/>
                  <w:color w:val="000000"/>
                  <w:sz w:val="18"/>
                  <w:szCs w:val="18"/>
                </w:rPr>
                <w:delText>190.9</w:delText>
              </w:r>
            </w:del>
            <w:ins w:id="1259" w:author="Erik Hedlin" w:date="2020-10-20T11:13:00Z">
              <w:r w:rsidR="00F83B05" w:rsidRPr="00F83B05">
                <w:rPr>
                  <w:rFonts w:cs="Calibri"/>
                  <w:color w:val="000000"/>
                  <w:sz w:val="18"/>
                  <w:szCs w:val="18"/>
                  <w:rPrChange w:id="1260" w:author="Erik Hedlin" w:date="2020-10-20T11:15:00Z">
                    <w:rPr>
                      <w:rFonts w:cs="Calibri"/>
                      <w:color w:val="000000"/>
                      <w:sz w:val="18"/>
                      <w:szCs w:val="18"/>
                      <w:highlight w:val="yellow"/>
                    </w:rPr>
                  </w:rPrChange>
                </w:rPr>
                <w:t>405.45</w:t>
              </w:r>
            </w:ins>
          </w:p>
        </w:tc>
        <w:tc>
          <w:tcPr>
            <w:tcW w:w="801" w:type="dxa"/>
            <w:tcBorders>
              <w:right w:val="single" w:sz="4" w:space="0" w:color="auto"/>
            </w:tcBorders>
            <w:vAlign w:val="bottom"/>
          </w:tcPr>
          <w:p w14:paraId="6E2664CD" w14:textId="77777777" w:rsidR="00DF37B5" w:rsidRPr="00F83B05" w:rsidRDefault="00DF37B5" w:rsidP="008A1C71">
            <w:pPr>
              <w:keepNext/>
              <w:rPr>
                <w:sz w:val="18"/>
                <w:szCs w:val="18"/>
                <w:rPrChange w:id="1261" w:author="Erik Hedlin" w:date="2020-10-20T11:15:00Z">
                  <w:rPr>
                    <w:sz w:val="18"/>
                    <w:szCs w:val="18"/>
                    <w:highlight w:val="yellow"/>
                  </w:rPr>
                </w:rPrChange>
              </w:rPr>
            </w:pPr>
            <w:r w:rsidRPr="006A7656">
              <w:rPr>
                <w:rFonts w:cs="Calibri"/>
                <w:color w:val="000000"/>
                <w:sz w:val="18"/>
                <w:szCs w:val="18"/>
              </w:rPr>
              <w:t>0.0</w:t>
            </w:r>
          </w:p>
        </w:tc>
        <w:tc>
          <w:tcPr>
            <w:tcW w:w="2851" w:type="dxa"/>
            <w:tcBorders>
              <w:left w:val="single" w:sz="4" w:space="0" w:color="auto"/>
            </w:tcBorders>
            <w:vAlign w:val="bottom"/>
          </w:tcPr>
          <w:p w14:paraId="51F5F885" w14:textId="1A91539C" w:rsidR="00DF37B5" w:rsidRPr="00F83B05" w:rsidRDefault="00DF37B5" w:rsidP="008A1C71">
            <w:pPr>
              <w:keepNext/>
              <w:rPr>
                <w:sz w:val="18"/>
                <w:szCs w:val="18"/>
                <w:rPrChange w:id="1262" w:author="Erik Hedlin" w:date="2020-10-20T11:12:00Z">
                  <w:rPr>
                    <w:sz w:val="18"/>
                    <w:szCs w:val="18"/>
                    <w:highlight w:val="yellow"/>
                  </w:rPr>
                </w:rPrChange>
              </w:rPr>
            </w:pPr>
            <w:r w:rsidRPr="006A7656">
              <w:rPr>
                <w:rFonts w:cs="Calibri"/>
                <w:color w:val="000000"/>
                <w:sz w:val="18"/>
                <w:szCs w:val="18"/>
              </w:rPr>
              <w:t>fixed + r(b) + r(y) + spat</w:t>
            </w:r>
            <w:ins w:id="1263" w:author="Erik Hedlin" w:date="2020-10-20T11:11:00Z">
              <w:r w:rsidR="00F43FB0" w:rsidRPr="00F83B05">
                <w:rPr>
                  <w:rFonts w:cs="Calibri"/>
                  <w:color w:val="000000"/>
                  <w:sz w:val="18"/>
                  <w:szCs w:val="18"/>
                  <w:rPrChange w:id="1264" w:author="Erik Hedlin" w:date="2020-10-20T11:12:00Z">
                    <w:rPr>
                      <w:rFonts w:cs="Calibri"/>
                      <w:color w:val="000000"/>
                      <w:sz w:val="18"/>
                      <w:szCs w:val="18"/>
                      <w:highlight w:val="yellow"/>
                    </w:rPr>
                  </w:rPrChange>
                </w:rPr>
                <w:t>/time</w:t>
              </w:r>
            </w:ins>
          </w:p>
        </w:tc>
        <w:tc>
          <w:tcPr>
            <w:tcW w:w="1308" w:type="dxa"/>
            <w:vAlign w:val="bottom"/>
          </w:tcPr>
          <w:p w14:paraId="644BDD75" w14:textId="383F2070" w:rsidR="00DF37B5" w:rsidRPr="00F83B05" w:rsidRDefault="00DF37B5" w:rsidP="008A1C71">
            <w:pPr>
              <w:keepNext/>
              <w:rPr>
                <w:sz w:val="18"/>
                <w:szCs w:val="18"/>
                <w:rPrChange w:id="1265" w:author="Erik Hedlin" w:date="2020-10-20T11:12:00Z">
                  <w:rPr>
                    <w:sz w:val="18"/>
                    <w:szCs w:val="18"/>
                    <w:highlight w:val="yellow"/>
                  </w:rPr>
                </w:rPrChange>
              </w:rPr>
            </w:pPr>
            <w:del w:id="1266" w:author="Erik Hedlin" w:date="2020-10-20T11:11:00Z">
              <w:r w:rsidRPr="006A7656" w:rsidDel="00F43FB0">
                <w:rPr>
                  <w:rFonts w:cs="Calibri"/>
                  <w:color w:val="000000"/>
                  <w:sz w:val="18"/>
                  <w:szCs w:val="18"/>
                </w:rPr>
                <w:delText>414.4428</w:delText>
              </w:r>
            </w:del>
            <w:ins w:id="1267" w:author="Erik Hedlin" w:date="2020-10-20T11:11:00Z">
              <w:r w:rsidR="00F43FB0" w:rsidRPr="00F83B05">
                <w:rPr>
                  <w:rFonts w:cs="Calibri"/>
                  <w:color w:val="000000"/>
                  <w:sz w:val="18"/>
                  <w:szCs w:val="18"/>
                  <w:rPrChange w:id="1268" w:author="Erik Hedlin" w:date="2020-10-20T11:12:00Z">
                    <w:rPr>
                      <w:rFonts w:cs="Calibri"/>
                      <w:color w:val="000000"/>
                      <w:sz w:val="18"/>
                      <w:szCs w:val="18"/>
                      <w:highlight w:val="yellow"/>
                    </w:rPr>
                  </w:rPrChange>
                </w:rPr>
                <w:t>187.74</w:t>
              </w:r>
            </w:ins>
          </w:p>
        </w:tc>
        <w:tc>
          <w:tcPr>
            <w:tcW w:w="1139" w:type="dxa"/>
            <w:vAlign w:val="bottom"/>
          </w:tcPr>
          <w:p w14:paraId="4D7BB4DC" w14:textId="77777777" w:rsidR="00DF37B5" w:rsidRPr="00F83B05" w:rsidRDefault="00DF37B5" w:rsidP="008A1C71">
            <w:pPr>
              <w:keepNext/>
              <w:rPr>
                <w:sz w:val="18"/>
                <w:szCs w:val="18"/>
                <w:rPrChange w:id="1269" w:author="Erik Hedlin" w:date="2020-10-20T11:12:00Z">
                  <w:rPr>
                    <w:sz w:val="18"/>
                    <w:szCs w:val="18"/>
                    <w:highlight w:val="yellow"/>
                  </w:rPr>
                </w:rPrChange>
              </w:rPr>
            </w:pPr>
            <w:r w:rsidRPr="006A7656">
              <w:rPr>
                <w:rFonts w:cs="Calibri"/>
                <w:color w:val="000000"/>
                <w:sz w:val="18"/>
                <w:szCs w:val="18"/>
              </w:rPr>
              <w:t>0</w:t>
            </w:r>
          </w:p>
        </w:tc>
      </w:tr>
      <w:tr w:rsidR="00DF37B5" w:rsidRPr="00C4635C" w14:paraId="57AA6792" w14:textId="77777777" w:rsidTr="00F83B05">
        <w:trPr>
          <w:cnfStyle w:val="000000100000" w:firstRow="0" w:lastRow="0" w:firstColumn="0" w:lastColumn="0" w:oddVBand="0" w:evenVBand="0" w:oddHBand="1" w:evenHBand="0" w:firstRowFirstColumn="0" w:firstRowLastColumn="0" w:lastRowFirstColumn="0" w:lastRowLastColumn="0"/>
        </w:trPr>
        <w:tc>
          <w:tcPr>
            <w:tcW w:w="2926" w:type="dxa"/>
            <w:vAlign w:val="bottom"/>
          </w:tcPr>
          <w:p w14:paraId="3D049515" w14:textId="31019041" w:rsidR="00DF37B5" w:rsidRPr="00F83B05" w:rsidRDefault="00DF37B5" w:rsidP="008A1C71">
            <w:pPr>
              <w:keepNext/>
              <w:rPr>
                <w:rFonts w:cs="Calibri"/>
                <w:color w:val="000000"/>
                <w:sz w:val="18"/>
                <w:szCs w:val="18"/>
                <w:rPrChange w:id="1270" w:author="Erik Hedlin" w:date="2020-10-20T11:15:00Z">
                  <w:rPr>
                    <w:rFonts w:cs="Calibri"/>
                    <w:color w:val="000000"/>
                    <w:sz w:val="18"/>
                    <w:szCs w:val="18"/>
                    <w:highlight w:val="yellow"/>
                  </w:rPr>
                </w:rPrChange>
              </w:rPr>
            </w:pPr>
            <w:r w:rsidRPr="006A7656">
              <w:rPr>
                <w:rFonts w:cs="Calibri"/>
                <w:color w:val="000000"/>
                <w:sz w:val="18"/>
                <w:szCs w:val="18"/>
              </w:rPr>
              <w:t>fixed + r(b) + r(y)</w:t>
            </w:r>
            <w:del w:id="1271" w:author="Erik Hedlin" w:date="2020-10-20T11:13:00Z">
              <w:r w:rsidRPr="006A7656" w:rsidDel="00F83B05">
                <w:rPr>
                  <w:rFonts w:cs="Calibri"/>
                  <w:color w:val="000000"/>
                  <w:sz w:val="18"/>
                  <w:szCs w:val="18"/>
                </w:rPr>
                <w:delText xml:space="preserve"> + spat</w:delText>
              </w:r>
            </w:del>
          </w:p>
        </w:tc>
        <w:tc>
          <w:tcPr>
            <w:tcW w:w="1055" w:type="dxa"/>
            <w:vAlign w:val="bottom"/>
          </w:tcPr>
          <w:p w14:paraId="73D81E11" w14:textId="012A80C0" w:rsidR="00DF37B5" w:rsidRPr="00F83B05" w:rsidRDefault="00DF37B5" w:rsidP="008A1C71">
            <w:pPr>
              <w:keepNext/>
              <w:rPr>
                <w:sz w:val="18"/>
                <w:szCs w:val="18"/>
                <w:rPrChange w:id="1272" w:author="Erik Hedlin" w:date="2020-10-20T11:15:00Z">
                  <w:rPr>
                    <w:sz w:val="18"/>
                    <w:szCs w:val="18"/>
                    <w:highlight w:val="yellow"/>
                  </w:rPr>
                </w:rPrChange>
              </w:rPr>
            </w:pPr>
            <w:del w:id="1273" w:author="Erik Hedlin" w:date="2020-10-18T16:03:00Z">
              <w:r w:rsidRPr="006A7656" w:rsidDel="00DB75D0">
                <w:rPr>
                  <w:rFonts w:cs="Calibri"/>
                  <w:color w:val="000000"/>
                  <w:sz w:val="18"/>
                  <w:szCs w:val="18"/>
                </w:rPr>
                <w:delText>191.0</w:delText>
              </w:r>
            </w:del>
            <w:ins w:id="1274" w:author="Erik Hedlin" w:date="2020-10-20T11:13:00Z">
              <w:r w:rsidR="00F83B05" w:rsidRPr="00F83B05">
                <w:rPr>
                  <w:rFonts w:cs="Calibri"/>
                  <w:color w:val="000000"/>
                  <w:sz w:val="18"/>
                  <w:szCs w:val="18"/>
                  <w:rPrChange w:id="1275" w:author="Erik Hedlin" w:date="2020-10-20T11:15:00Z">
                    <w:rPr>
                      <w:rFonts w:cs="Calibri"/>
                      <w:color w:val="000000"/>
                      <w:sz w:val="18"/>
                      <w:szCs w:val="18"/>
                      <w:highlight w:val="yellow"/>
                    </w:rPr>
                  </w:rPrChange>
                </w:rPr>
                <w:t>416.93</w:t>
              </w:r>
            </w:ins>
          </w:p>
        </w:tc>
        <w:tc>
          <w:tcPr>
            <w:tcW w:w="801" w:type="dxa"/>
            <w:tcBorders>
              <w:right w:val="single" w:sz="4" w:space="0" w:color="auto"/>
            </w:tcBorders>
            <w:vAlign w:val="bottom"/>
          </w:tcPr>
          <w:p w14:paraId="45067167" w14:textId="2A5D9413" w:rsidR="00DF37B5" w:rsidRPr="00F83B05" w:rsidRDefault="00DF37B5" w:rsidP="008A1C71">
            <w:pPr>
              <w:keepNext/>
              <w:rPr>
                <w:sz w:val="18"/>
                <w:szCs w:val="18"/>
                <w:rPrChange w:id="1276" w:author="Erik Hedlin" w:date="2020-10-20T11:15:00Z">
                  <w:rPr>
                    <w:sz w:val="18"/>
                    <w:szCs w:val="18"/>
                    <w:highlight w:val="yellow"/>
                  </w:rPr>
                </w:rPrChange>
              </w:rPr>
            </w:pPr>
            <w:del w:id="1277" w:author="Erik Hedlin" w:date="2020-10-20T11:13:00Z">
              <w:r w:rsidRPr="006A7656" w:rsidDel="00F83B05">
                <w:rPr>
                  <w:rFonts w:cs="Calibri"/>
                  <w:color w:val="000000"/>
                  <w:sz w:val="18"/>
                  <w:szCs w:val="18"/>
                </w:rPr>
                <w:delText>0.</w:delText>
              </w:r>
            </w:del>
            <w:ins w:id="1278" w:author="Erik Hedlin" w:date="2020-10-20T11:13:00Z">
              <w:r w:rsidR="00F83B05" w:rsidRPr="00F83B05">
                <w:rPr>
                  <w:rFonts w:cs="Calibri"/>
                  <w:color w:val="000000"/>
                  <w:sz w:val="18"/>
                  <w:szCs w:val="18"/>
                  <w:rPrChange w:id="1279" w:author="Erik Hedlin" w:date="2020-10-20T11:15:00Z">
                    <w:rPr>
                      <w:rFonts w:cs="Calibri"/>
                      <w:color w:val="000000"/>
                      <w:sz w:val="18"/>
                      <w:szCs w:val="18"/>
                      <w:highlight w:val="yellow"/>
                    </w:rPr>
                  </w:rPrChange>
                </w:rPr>
                <w:t>11.48</w:t>
              </w:r>
            </w:ins>
            <w:del w:id="1280" w:author="Erik Hedlin" w:date="2020-10-20T11:13:00Z">
              <w:r w:rsidRPr="006A7656" w:rsidDel="00F83B05">
                <w:rPr>
                  <w:rFonts w:cs="Calibri"/>
                  <w:color w:val="000000"/>
                  <w:sz w:val="18"/>
                  <w:szCs w:val="18"/>
                </w:rPr>
                <w:delText>0</w:delText>
              </w:r>
            </w:del>
          </w:p>
        </w:tc>
        <w:tc>
          <w:tcPr>
            <w:tcW w:w="2851" w:type="dxa"/>
            <w:tcBorders>
              <w:left w:val="single" w:sz="4" w:space="0" w:color="auto"/>
            </w:tcBorders>
            <w:vAlign w:val="bottom"/>
          </w:tcPr>
          <w:p w14:paraId="233966BE" w14:textId="77777777" w:rsidR="00DF37B5" w:rsidRPr="00F83B05" w:rsidRDefault="00DF37B5" w:rsidP="008A1C71">
            <w:pPr>
              <w:keepNext/>
              <w:rPr>
                <w:sz w:val="18"/>
                <w:szCs w:val="18"/>
                <w:rPrChange w:id="1281" w:author="Erik Hedlin" w:date="2020-10-20T11:12:00Z">
                  <w:rPr>
                    <w:sz w:val="18"/>
                    <w:szCs w:val="18"/>
                    <w:highlight w:val="yellow"/>
                  </w:rPr>
                </w:rPrChange>
              </w:rPr>
            </w:pPr>
            <w:r w:rsidRPr="006A7656">
              <w:rPr>
                <w:rFonts w:cs="Calibri"/>
                <w:color w:val="000000"/>
                <w:sz w:val="18"/>
                <w:szCs w:val="18"/>
              </w:rPr>
              <w:t>fixed + r(b) + r(y)</w:t>
            </w:r>
          </w:p>
        </w:tc>
        <w:tc>
          <w:tcPr>
            <w:tcW w:w="1308" w:type="dxa"/>
            <w:vAlign w:val="bottom"/>
          </w:tcPr>
          <w:p w14:paraId="6C275732" w14:textId="21975A88" w:rsidR="00DF37B5" w:rsidRPr="00F83B05" w:rsidRDefault="00DF37B5" w:rsidP="008A1C71">
            <w:pPr>
              <w:keepNext/>
              <w:rPr>
                <w:sz w:val="18"/>
                <w:szCs w:val="18"/>
                <w:rPrChange w:id="1282" w:author="Erik Hedlin" w:date="2020-10-20T11:12:00Z">
                  <w:rPr>
                    <w:sz w:val="18"/>
                    <w:szCs w:val="18"/>
                    <w:highlight w:val="yellow"/>
                  </w:rPr>
                </w:rPrChange>
              </w:rPr>
            </w:pPr>
            <w:del w:id="1283" w:author="Erik Hedlin" w:date="2020-10-20T11:11:00Z">
              <w:r w:rsidRPr="006A7656" w:rsidDel="00F43FB0">
                <w:rPr>
                  <w:rFonts w:cs="Calibri"/>
                  <w:color w:val="000000"/>
                  <w:sz w:val="18"/>
                  <w:szCs w:val="18"/>
                </w:rPr>
                <w:delText>430.0265</w:delText>
              </w:r>
            </w:del>
            <w:ins w:id="1284" w:author="Erik Hedlin" w:date="2020-10-20T11:11:00Z">
              <w:r w:rsidR="00F43FB0" w:rsidRPr="00F83B05">
                <w:rPr>
                  <w:rFonts w:cs="Calibri"/>
                  <w:color w:val="000000"/>
                  <w:sz w:val="18"/>
                  <w:szCs w:val="18"/>
                  <w:rPrChange w:id="1285" w:author="Erik Hedlin" w:date="2020-10-20T11:12:00Z">
                    <w:rPr>
                      <w:rFonts w:cs="Calibri"/>
                      <w:color w:val="000000"/>
                      <w:sz w:val="18"/>
                      <w:szCs w:val="18"/>
                      <w:highlight w:val="yellow"/>
                    </w:rPr>
                  </w:rPrChange>
                </w:rPr>
                <w:t>189.50</w:t>
              </w:r>
            </w:ins>
          </w:p>
        </w:tc>
        <w:tc>
          <w:tcPr>
            <w:tcW w:w="1139" w:type="dxa"/>
            <w:vAlign w:val="bottom"/>
          </w:tcPr>
          <w:p w14:paraId="3C4900A4" w14:textId="6D21F671" w:rsidR="00DF37B5" w:rsidRPr="00F83B05" w:rsidRDefault="00F83B05" w:rsidP="008A1C71">
            <w:pPr>
              <w:keepNext/>
              <w:rPr>
                <w:sz w:val="18"/>
                <w:szCs w:val="18"/>
                <w:rPrChange w:id="1286" w:author="Erik Hedlin" w:date="2020-10-20T11:12:00Z">
                  <w:rPr>
                    <w:sz w:val="18"/>
                    <w:szCs w:val="18"/>
                    <w:highlight w:val="yellow"/>
                  </w:rPr>
                </w:rPrChange>
              </w:rPr>
            </w:pPr>
            <w:ins w:id="1287" w:author="Erik Hedlin" w:date="2020-10-20T11:12:00Z">
              <w:r w:rsidRPr="00F83B05">
                <w:rPr>
                  <w:rFonts w:cs="Calibri"/>
                  <w:color w:val="000000"/>
                  <w:sz w:val="18"/>
                  <w:szCs w:val="18"/>
                  <w:rPrChange w:id="1288" w:author="Erik Hedlin" w:date="2020-10-20T11:12:00Z">
                    <w:rPr>
                      <w:rFonts w:cs="Calibri"/>
                      <w:color w:val="000000"/>
                      <w:sz w:val="18"/>
                      <w:szCs w:val="18"/>
                      <w:highlight w:val="yellow"/>
                    </w:rPr>
                  </w:rPrChange>
                </w:rPr>
                <w:t>1.76</w:t>
              </w:r>
            </w:ins>
            <w:del w:id="1289" w:author="Erik Hedlin" w:date="2020-10-20T11:12:00Z">
              <w:r w:rsidR="00DF37B5" w:rsidRPr="006A7656" w:rsidDel="00F43FB0">
                <w:rPr>
                  <w:rFonts w:cs="Calibri"/>
                  <w:color w:val="000000"/>
                  <w:sz w:val="18"/>
                  <w:szCs w:val="18"/>
                </w:rPr>
                <w:delText>15.</w:delText>
              </w:r>
            </w:del>
            <w:del w:id="1290" w:author="Erik Hedlin" w:date="2020-10-20T11:11:00Z">
              <w:r w:rsidR="00DF37B5" w:rsidRPr="006A7656" w:rsidDel="00F43FB0">
                <w:rPr>
                  <w:rFonts w:cs="Calibri"/>
                  <w:color w:val="000000"/>
                  <w:sz w:val="18"/>
                  <w:szCs w:val="18"/>
                </w:rPr>
                <w:delText>5837</w:delText>
              </w:r>
            </w:del>
          </w:p>
        </w:tc>
      </w:tr>
      <w:tr w:rsidR="00DF37B5" w:rsidRPr="00C4635C" w14:paraId="1C687C2F" w14:textId="77777777" w:rsidTr="00F83B05">
        <w:trPr>
          <w:cnfStyle w:val="000000010000" w:firstRow="0" w:lastRow="0" w:firstColumn="0" w:lastColumn="0" w:oddVBand="0" w:evenVBand="0" w:oddHBand="0" w:evenHBand="1" w:firstRowFirstColumn="0" w:firstRowLastColumn="0" w:lastRowFirstColumn="0" w:lastRowLastColumn="0"/>
        </w:trPr>
        <w:tc>
          <w:tcPr>
            <w:tcW w:w="2926" w:type="dxa"/>
            <w:vAlign w:val="bottom"/>
          </w:tcPr>
          <w:p w14:paraId="3F543DA1" w14:textId="77777777" w:rsidR="00DF37B5" w:rsidRPr="00F83B05" w:rsidRDefault="00DF37B5" w:rsidP="008A1C71">
            <w:pPr>
              <w:keepNext/>
              <w:rPr>
                <w:rFonts w:cs="Calibri"/>
                <w:color w:val="000000"/>
                <w:sz w:val="18"/>
                <w:szCs w:val="18"/>
                <w:rPrChange w:id="1291" w:author="Erik Hedlin" w:date="2020-10-20T11:15:00Z">
                  <w:rPr>
                    <w:rFonts w:cs="Calibri"/>
                    <w:color w:val="000000"/>
                    <w:sz w:val="18"/>
                    <w:szCs w:val="18"/>
                    <w:highlight w:val="yellow"/>
                  </w:rPr>
                </w:rPrChange>
              </w:rPr>
            </w:pPr>
            <w:r w:rsidRPr="006A7656">
              <w:rPr>
                <w:rFonts w:cs="Calibri"/>
                <w:color w:val="000000"/>
                <w:sz w:val="18"/>
                <w:szCs w:val="18"/>
              </w:rPr>
              <w:t>fixed + r(b) + r(y) + spat/</w:t>
            </w:r>
            <w:proofErr w:type="gramStart"/>
            <w:r w:rsidRPr="006A7656">
              <w:rPr>
                <w:rFonts w:cs="Calibri"/>
                <w:color w:val="000000"/>
                <w:sz w:val="18"/>
                <w:szCs w:val="18"/>
              </w:rPr>
              <w:t>time(</w:t>
            </w:r>
            <w:proofErr w:type="gramEnd"/>
            <w:r w:rsidRPr="006A7656">
              <w:rPr>
                <w:rFonts w:cs="Calibri"/>
                <w:color w:val="000000"/>
                <w:sz w:val="18"/>
                <w:szCs w:val="18"/>
              </w:rPr>
              <w:t>AR1)</w:t>
            </w:r>
          </w:p>
        </w:tc>
        <w:tc>
          <w:tcPr>
            <w:tcW w:w="1055" w:type="dxa"/>
            <w:vAlign w:val="bottom"/>
          </w:tcPr>
          <w:p w14:paraId="1DCD316B" w14:textId="04767234" w:rsidR="00DF37B5" w:rsidRPr="00F83B05" w:rsidRDefault="00DF37B5" w:rsidP="008A1C71">
            <w:pPr>
              <w:keepNext/>
              <w:rPr>
                <w:sz w:val="18"/>
                <w:szCs w:val="18"/>
                <w:rPrChange w:id="1292" w:author="Erik Hedlin" w:date="2020-10-20T11:15:00Z">
                  <w:rPr>
                    <w:sz w:val="18"/>
                    <w:szCs w:val="18"/>
                    <w:highlight w:val="yellow"/>
                  </w:rPr>
                </w:rPrChange>
              </w:rPr>
            </w:pPr>
            <w:del w:id="1293" w:author="Erik Hedlin" w:date="2020-10-18T16:04:00Z">
              <w:r w:rsidRPr="006A7656" w:rsidDel="00DB75D0">
                <w:rPr>
                  <w:rFonts w:cs="Calibri"/>
                  <w:color w:val="000000"/>
                  <w:sz w:val="18"/>
                  <w:szCs w:val="18"/>
                </w:rPr>
                <w:delText>191.9</w:delText>
              </w:r>
            </w:del>
            <w:ins w:id="1294" w:author="Erik Hedlin" w:date="2020-10-18T16:14:00Z">
              <w:r w:rsidR="00DB75D0" w:rsidRPr="006A7656">
                <w:rPr>
                  <w:rFonts w:cs="Calibri"/>
                  <w:color w:val="000000"/>
                  <w:sz w:val="18"/>
                  <w:szCs w:val="18"/>
                </w:rPr>
                <w:t>418.</w:t>
              </w:r>
            </w:ins>
            <w:ins w:id="1295" w:author="Erik Hedlin" w:date="2020-10-20T11:14:00Z">
              <w:r w:rsidR="00F83B05" w:rsidRPr="00F83B05">
                <w:rPr>
                  <w:rFonts w:cs="Calibri"/>
                  <w:color w:val="000000"/>
                  <w:sz w:val="18"/>
                  <w:szCs w:val="18"/>
                  <w:rPrChange w:id="1296" w:author="Erik Hedlin" w:date="2020-10-20T11:15:00Z">
                    <w:rPr>
                      <w:rFonts w:cs="Calibri"/>
                      <w:color w:val="000000"/>
                      <w:sz w:val="18"/>
                      <w:szCs w:val="18"/>
                      <w:highlight w:val="yellow"/>
                    </w:rPr>
                  </w:rPrChange>
                </w:rPr>
                <w:t>22</w:t>
              </w:r>
            </w:ins>
          </w:p>
        </w:tc>
        <w:tc>
          <w:tcPr>
            <w:tcW w:w="801" w:type="dxa"/>
            <w:tcBorders>
              <w:right w:val="single" w:sz="4" w:space="0" w:color="auto"/>
            </w:tcBorders>
            <w:vAlign w:val="bottom"/>
          </w:tcPr>
          <w:p w14:paraId="63ED86DF" w14:textId="52C2CF88" w:rsidR="00DF37B5" w:rsidRPr="00F83B05" w:rsidRDefault="00F83B05" w:rsidP="008A1C71">
            <w:pPr>
              <w:keepNext/>
              <w:rPr>
                <w:sz w:val="18"/>
                <w:szCs w:val="18"/>
                <w:rPrChange w:id="1297" w:author="Erik Hedlin" w:date="2020-10-20T11:15:00Z">
                  <w:rPr>
                    <w:sz w:val="18"/>
                    <w:szCs w:val="18"/>
                    <w:highlight w:val="yellow"/>
                  </w:rPr>
                </w:rPrChange>
              </w:rPr>
            </w:pPr>
            <w:ins w:id="1298" w:author="Erik Hedlin" w:date="2020-10-20T11:14:00Z">
              <w:r w:rsidRPr="00F83B05">
                <w:rPr>
                  <w:rFonts w:cs="Calibri"/>
                  <w:color w:val="000000"/>
                  <w:sz w:val="18"/>
                  <w:szCs w:val="18"/>
                  <w:rPrChange w:id="1299" w:author="Erik Hedlin" w:date="2020-10-20T11:15:00Z">
                    <w:rPr>
                      <w:rFonts w:cs="Calibri"/>
                      <w:color w:val="000000"/>
                      <w:sz w:val="18"/>
                      <w:szCs w:val="18"/>
                      <w:highlight w:val="yellow"/>
                    </w:rPr>
                  </w:rPrChange>
                </w:rPr>
                <w:t>12.77</w:t>
              </w:r>
            </w:ins>
            <w:del w:id="1300" w:author="Erik Hedlin" w:date="2020-10-20T11:14:00Z">
              <w:r w:rsidR="00DF37B5" w:rsidRPr="006A7656" w:rsidDel="00F83B05">
                <w:rPr>
                  <w:rFonts w:cs="Calibri"/>
                  <w:color w:val="000000"/>
                  <w:sz w:val="18"/>
                  <w:szCs w:val="18"/>
                </w:rPr>
                <w:delText>0.9</w:delText>
              </w:r>
            </w:del>
          </w:p>
        </w:tc>
        <w:tc>
          <w:tcPr>
            <w:tcW w:w="2851" w:type="dxa"/>
            <w:tcBorders>
              <w:left w:val="single" w:sz="4" w:space="0" w:color="auto"/>
            </w:tcBorders>
            <w:vAlign w:val="bottom"/>
          </w:tcPr>
          <w:p w14:paraId="2A5C1146" w14:textId="4AF84C6E" w:rsidR="00DF37B5" w:rsidRPr="00F83B05" w:rsidRDefault="00DF37B5" w:rsidP="008A1C71">
            <w:pPr>
              <w:keepNext/>
              <w:rPr>
                <w:sz w:val="18"/>
                <w:szCs w:val="18"/>
                <w:rPrChange w:id="1301" w:author="Erik Hedlin" w:date="2020-10-20T11:12:00Z">
                  <w:rPr>
                    <w:sz w:val="18"/>
                    <w:szCs w:val="18"/>
                    <w:highlight w:val="yellow"/>
                  </w:rPr>
                </w:rPrChange>
              </w:rPr>
            </w:pPr>
            <w:r w:rsidRPr="006A7656">
              <w:rPr>
                <w:rFonts w:cs="Calibri"/>
                <w:color w:val="000000"/>
                <w:sz w:val="18"/>
                <w:szCs w:val="18"/>
              </w:rPr>
              <w:t>fixed + r(b) + r(y) + spat</w:t>
            </w:r>
            <w:del w:id="1302" w:author="Erik Hedlin" w:date="2020-10-20T11:12:00Z">
              <w:r w:rsidRPr="006A7656" w:rsidDel="00F83B05">
                <w:rPr>
                  <w:rFonts w:cs="Calibri"/>
                  <w:color w:val="000000"/>
                  <w:sz w:val="18"/>
                  <w:szCs w:val="18"/>
                </w:rPr>
                <w:delText>/time(AR1)</w:delText>
              </w:r>
            </w:del>
          </w:p>
        </w:tc>
        <w:tc>
          <w:tcPr>
            <w:tcW w:w="1308" w:type="dxa"/>
            <w:vAlign w:val="bottom"/>
          </w:tcPr>
          <w:p w14:paraId="290F725D" w14:textId="6FF92495" w:rsidR="00DF37B5" w:rsidRPr="00F83B05" w:rsidRDefault="00DF37B5" w:rsidP="008A1C71">
            <w:pPr>
              <w:keepNext/>
              <w:rPr>
                <w:sz w:val="18"/>
                <w:szCs w:val="18"/>
                <w:rPrChange w:id="1303" w:author="Erik Hedlin" w:date="2020-10-20T11:12:00Z">
                  <w:rPr>
                    <w:sz w:val="18"/>
                    <w:szCs w:val="18"/>
                    <w:highlight w:val="yellow"/>
                  </w:rPr>
                </w:rPrChange>
              </w:rPr>
            </w:pPr>
            <w:del w:id="1304" w:author="Erik Hedlin" w:date="2020-10-20T11:12:00Z">
              <w:r w:rsidRPr="006A7656" w:rsidDel="00F83B05">
                <w:rPr>
                  <w:rFonts w:cs="Calibri"/>
                  <w:color w:val="000000"/>
                  <w:sz w:val="18"/>
                  <w:szCs w:val="18"/>
                </w:rPr>
                <w:delText>430.52</w:delText>
              </w:r>
            </w:del>
            <w:ins w:id="1305" w:author="Erik Hedlin" w:date="2020-10-20T11:12:00Z">
              <w:r w:rsidR="00F83B05" w:rsidRPr="00F83B05">
                <w:rPr>
                  <w:rFonts w:cs="Calibri"/>
                  <w:color w:val="000000"/>
                  <w:sz w:val="18"/>
                  <w:szCs w:val="18"/>
                  <w:rPrChange w:id="1306" w:author="Erik Hedlin" w:date="2020-10-20T11:12:00Z">
                    <w:rPr>
                      <w:rFonts w:cs="Calibri"/>
                      <w:color w:val="000000"/>
                      <w:sz w:val="18"/>
                      <w:szCs w:val="18"/>
                      <w:highlight w:val="yellow"/>
                    </w:rPr>
                  </w:rPrChange>
                </w:rPr>
                <w:t>217.78</w:t>
              </w:r>
            </w:ins>
          </w:p>
        </w:tc>
        <w:tc>
          <w:tcPr>
            <w:tcW w:w="1139" w:type="dxa"/>
            <w:vAlign w:val="bottom"/>
          </w:tcPr>
          <w:p w14:paraId="50A31BA5" w14:textId="1A1EC9CC" w:rsidR="00DF37B5" w:rsidRPr="00F83B05" w:rsidRDefault="00DF37B5" w:rsidP="008A1C71">
            <w:pPr>
              <w:keepNext/>
              <w:rPr>
                <w:sz w:val="18"/>
                <w:szCs w:val="18"/>
                <w:rPrChange w:id="1307" w:author="Erik Hedlin" w:date="2020-10-20T11:12:00Z">
                  <w:rPr>
                    <w:sz w:val="18"/>
                    <w:szCs w:val="18"/>
                    <w:highlight w:val="yellow"/>
                  </w:rPr>
                </w:rPrChange>
              </w:rPr>
            </w:pPr>
            <w:del w:id="1308" w:author="Erik Hedlin" w:date="2020-10-20T11:12:00Z">
              <w:r w:rsidRPr="006A7656" w:rsidDel="00F83B05">
                <w:rPr>
                  <w:rFonts w:cs="Calibri"/>
                  <w:color w:val="000000"/>
                  <w:sz w:val="18"/>
                  <w:szCs w:val="18"/>
                </w:rPr>
                <w:delText>16.0772</w:delText>
              </w:r>
            </w:del>
            <w:ins w:id="1309" w:author="Erik Hedlin" w:date="2020-10-20T11:12:00Z">
              <w:r w:rsidR="00F83B05" w:rsidRPr="00F83B05">
                <w:rPr>
                  <w:rFonts w:cs="Calibri"/>
                  <w:color w:val="000000"/>
                  <w:sz w:val="18"/>
                  <w:szCs w:val="18"/>
                  <w:rPrChange w:id="1310" w:author="Erik Hedlin" w:date="2020-10-20T11:12:00Z">
                    <w:rPr>
                      <w:rFonts w:cs="Calibri"/>
                      <w:color w:val="000000"/>
                      <w:sz w:val="18"/>
                      <w:szCs w:val="18"/>
                      <w:highlight w:val="yellow"/>
                    </w:rPr>
                  </w:rPrChange>
                </w:rPr>
                <w:t>30.04</w:t>
              </w:r>
            </w:ins>
          </w:p>
        </w:tc>
      </w:tr>
      <w:tr w:rsidR="00DF37B5" w:rsidRPr="00C4635C" w14:paraId="36BDFCBF" w14:textId="77777777" w:rsidTr="00F83B05">
        <w:trPr>
          <w:cnfStyle w:val="000000100000" w:firstRow="0" w:lastRow="0" w:firstColumn="0" w:lastColumn="0" w:oddVBand="0" w:evenVBand="0" w:oddHBand="1" w:evenHBand="0" w:firstRowFirstColumn="0" w:firstRowLastColumn="0" w:lastRowFirstColumn="0" w:lastRowLastColumn="0"/>
        </w:trPr>
        <w:tc>
          <w:tcPr>
            <w:tcW w:w="2926" w:type="dxa"/>
            <w:vAlign w:val="bottom"/>
          </w:tcPr>
          <w:p w14:paraId="6F70D87C" w14:textId="77777777" w:rsidR="00DF37B5" w:rsidRPr="00F83B05" w:rsidRDefault="00DF37B5" w:rsidP="008A1C71">
            <w:pPr>
              <w:keepNext/>
              <w:rPr>
                <w:rFonts w:cs="Calibri"/>
                <w:color w:val="000000"/>
                <w:sz w:val="18"/>
                <w:szCs w:val="18"/>
                <w:rPrChange w:id="1311" w:author="Erik Hedlin" w:date="2020-10-20T11:15:00Z">
                  <w:rPr>
                    <w:rFonts w:cs="Calibri"/>
                    <w:color w:val="000000"/>
                    <w:sz w:val="18"/>
                    <w:szCs w:val="18"/>
                    <w:highlight w:val="yellow"/>
                  </w:rPr>
                </w:rPrChange>
              </w:rPr>
            </w:pPr>
            <w:r w:rsidRPr="006A7656">
              <w:rPr>
                <w:rFonts w:cs="Calibri"/>
                <w:color w:val="000000"/>
                <w:sz w:val="18"/>
                <w:szCs w:val="18"/>
              </w:rPr>
              <w:t>fixed + r(b) + r(y) + spat/time</w:t>
            </w:r>
          </w:p>
        </w:tc>
        <w:tc>
          <w:tcPr>
            <w:tcW w:w="1055" w:type="dxa"/>
            <w:vAlign w:val="bottom"/>
          </w:tcPr>
          <w:p w14:paraId="572DFCD7" w14:textId="111BF59A" w:rsidR="00DF37B5" w:rsidRPr="00F83B05" w:rsidRDefault="00720970" w:rsidP="008A1C71">
            <w:pPr>
              <w:keepNext/>
              <w:rPr>
                <w:sz w:val="18"/>
                <w:szCs w:val="18"/>
                <w:rPrChange w:id="1312" w:author="Erik Hedlin" w:date="2020-10-20T11:15:00Z">
                  <w:rPr>
                    <w:sz w:val="18"/>
                    <w:szCs w:val="18"/>
                    <w:highlight w:val="yellow"/>
                  </w:rPr>
                </w:rPrChange>
              </w:rPr>
            </w:pPr>
            <w:ins w:id="1313" w:author="Erik Hedlin" w:date="2020-10-18T16:16:00Z">
              <w:r w:rsidRPr="006A7656">
                <w:rPr>
                  <w:rFonts w:cs="Calibri"/>
                  <w:color w:val="000000"/>
                  <w:sz w:val="18"/>
                  <w:szCs w:val="18"/>
                </w:rPr>
                <w:t>41</w:t>
              </w:r>
            </w:ins>
            <w:ins w:id="1314" w:author="Erik Hedlin" w:date="2020-10-20T11:14:00Z">
              <w:r w:rsidR="00F83B05" w:rsidRPr="00F83B05">
                <w:rPr>
                  <w:rFonts w:cs="Calibri"/>
                  <w:color w:val="000000"/>
                  <w:sz w:val="18"/>
                  <w:szCs w:val="18"/>
                  <w:rPrChange w:id="1315" w:author="Erik Hedlin" w:date="2020-10-20T11:15:00Z">
                    <w:rPr>
                      <w:rFonts w:cs="Calibri"/>
                      <w:color w:val="000000"/>
                      <w:sz w:val="18"/>
                      <w:szCs w:val="18"/>
                      <w:highlight w:val="yellow"/>
                    </w:rPr>
                  </w:rPrChange>
                </w:rPr>
                <w:t>8</w:t>
              </w:r>
            </w:ins>
            <w:ins w:id="1316" w:author="Erik Hedlin" w:date="2020-10-18T16:16:00Z">
              <w:r w:rsidRPr="006A7656">
                <w:rPr>
                  <w:rFonts w:cs="Calibri"/>
                  <w:color w:val="000000"/>
                  <w:sz w:val="18"/>
                  <w:szCs w:val="18"/>
                </w:rPr>
                <w:t>.</w:t>
              </w:r>
            </w:ins>
            <w:ins w:id="1317" w:author="Erik Hedlin" w:date="2020-10-20T11:14:00Z">
              <w:r w:rsidR="00F83B05" w:rsidRPr="00F83B05">
                <w:rPr>
                  <w:rFonts w:cs="Calibri"/>
                  <w:color w:val="000000"/>
                  <w:sz w:val="18"/>
                  <w:szCs w:val="18"/>
                  <w:rPrChange w:id="1318" w:author="Erik Hedlin" w:date="2020-10-20T11:15:00Z">
                    <w:rPr>
                      <w:rFonts w:cs="Calibri"/>
                      <w:color w:val="000000"/>
                      <w:sz w:val="18"/>
                      <w:szCs w:val="18"/>
                      <w:highlight w:val="yellow"/>
                    </w:rPr>
                  </w:rPrChange>
                </w:rPr>
                <w:t>71</w:t>
              </w:r>
            </w:ins>
            <w:del w:id="1319" w:author="Erik Hedlin" w:date="2020-10-18T16:04:00Z">
              <w:r w:rsidR="00DF37B5" w:rsidRPr="006A7656" w:rsidDel="00DB75D0">
                <w:rPr>
                  <w:rFonts w:cs="Calibri"/>
                  <w:color w:val="000000"/>
                  <w:sz w:val="18"/>
                  <w:szCs w:val="18"/>
                </w:rPr>
                <w:delText>192.4</w:delText>
              </w:r>
            </w:del>
          </w:p>
        </w:tc>
        <w:tc>
          <w:tcPr>
            <w:tcW w:w="801" w:type="dxa"/>
            <w:tcBorders>
              <w:right w:val="single" w:sz="4" w:space="0" w:color="auto"/>
            </w:tcBorders>
            <w:vAlign w:val="bottom"/>
          </w:tcPr>
          <w:p w14:paraId="1A499E3F" w14:textId="55B42B72" w:rsidR="00DF37B5" w:rsidRPr="00F83B05" w:rsidRDefault="00F83B05" w:rsidP="008A1C71">
            <w:pPr>
              <w:keepNext/>
              <w:rPr>
                <w:sz w:val="18"/>
                <w:szCs w:val="18"/>
                <w:rPrChange w:id="1320" w:author="Erik Hedlin" w:date="2020-10-20T11:15:00Z">
                  <w:rPr>
                    <w:sz w:val="18"/>
                    <w:szCs w:val="18"/>
                    <w:highlight w:val="yellow"/>
                  </w:rPr>
                </w:rPrChange>
              </w:rPr>
            </w:pPr>
            <w:ins w:id="1321" w:author="Erik Hedlin" w:date="2020-10-20T11:14:00Z">
              <w:r w:rsidRPr="00F83B05">
                <w:rPr>
                  <w:rFonts w:cs="Calibri"/>
                  <w:color w:val="000000"/>
                  <w:sz w:val="18"/>
                  <w:szCs w:val="18"/>
                  <w:rPrChange w:id="1322" w:author="Erik Hedlin" w:date="2020-10-20T11:15:00Z">
                    <w:rPr>
                      <w:rFonts w:cs="Calibri"/>
                      <w:color w:val="000000"/>
                      <w:sz w:val="18"/>
                      <w:szCs w:val="18"/>
                      <w:highlight w:val="yellow"/>
                    </w:rPr>
                  </w:rPrChange>
                </w:rPr>
                <w:t>13.26</w:t>
              </w:r>
            </w:ins>
            <w:del w:id="1323" w:author="Erik Hedlin" w:date="2020-10-20T11:14:00Z">
              <w:r w:rsidR="00DF37B5" w:rsidRPr="006A7656" w:rsidDel="00F83B05">
                <w:rPr>
                  <w:rFonts w:cs="Calibri"/>
                  <w:color w:val="000000"/>
                  <w:sz w:val="18"/>
                  <w:szCs w:val="18"/>
                </w:rPr>
                <w:delText>1.5</w:delText>
              </w:r>
            </w:del>
          </w:p>
        </w:tc>
        <w:tc>
          <w:tcPr>
            <w:tcW w:w="2851" w:type="dxa"/>
            <w:tcBorders>
              <w:left w:val="single" w:sz="4" w:space="0" w:color="auto"/>
            </w:tcBorders>
            <w:vAlign w:val="bottom"/>
          </w:tcPr>
          <w:p w14:paraId="15489E12" w14:textId="6605BA15" w:rsidR="00DF37B5" w:rsidRPr="00C4635C" w:rsidRDefault="00DF37B5" w:rsidP="008A1C71">
            <w:pPr>
              <w:keepNext/>
              <w:rPr>
                <w:sz w:val="18"/>
                <w:szCs w:val="18"/>
                <w:highlight w:val="yellow"/>
              </w:rPr>
            </w:pPr>
            <w:del w:id="1324" w:author="Erik Hedlin" w:date="2020-10-20T11:12:00Z">
              <w:r w:rsidRPr="00C4635C" w:rsidDel="00F83B05">
                <w:rPr>
                  <w:rFonts w:cs="Calibri"/>
                  <w:color w:val="000000"/>
                  <w:sz w:val="18"/>
                  <w:szCs w:val="18"/>
                  <w:highlight w:val="yellow"/>
                  <w:rPrChange w:id="1325" w:author="Erik Hedlin" w:date="2020-10-19T14:25:00Z">
                    <w:rPr>
                      <w:rFonts w:cs="Calibri"/>
                      <w:color w:val="000000"/>
                      <w:sz w:val="18"/>
                      <w:szCs w:val="18"/>
                    </w:rPr>
                  </w:rPrChange>
                </w:rPr>
                <w:delText>fixed + r(b) + r(y) + spat/time</w:delText>
              </w:r>
            </w:del>
          </w:p>
        </w:tc>
        <w:tc>
          <w:tcPr>
            <w:tcW w:w="1308" w:type="dxa"/>
            <w:vAlign w:val="bottom"/>
          </w:tcPr>
          <w:p w14:paraId="1DE4E172" w14:textId="18E6B6F6" w:rsidR="00DF37B5" w:rsidRPr="00C4635C" w:rsidRDefault="00DF37B5" w:rsidP="008A1C71">
            <w:pPr>
              <w:keepNext/>
              <w:rPr>
                <w:sz w:val="18"/>
                <w:szCs w:val="18"/>
                <w:highlight w:val="yellow"/>
              </w:rPr>
            </w:pPr>
            <w:del w:id="1326" w:author="Erik Hedlin" w:date="2020-10-20T11:12:00Z">
              <w:r w:rsidRPr="00C4635C" w:rsidDel="00F83B05">
                <w:rPr>
                  <w:rFonts w:cs="Calibri"/>
                  <w:color w:val="000000"/>
                  <w:sz w:val="18"/>
                  <w:szCs w:val="18"/>
                  <w:highlight w:val="yellow"/>
                  <w:rPrChange w:id="1327" w:author="Erik Hedlin" w:date="2020-10-19T14:25:00Z">
                    <w:rPr>
                      <w:rFonts w:cs="Calibri"/>
                      <w:color w:val="000000"/>
                      <w:sz w:val="18"/>
                      <w:szCs w:val="18"/>
                    </w:rPr>
                  </w:rPrChange>
                </w:rPr>
                <w:delText>431.4</w:delText>
              </w:r>
            </w:del>
          </w:p>
        </w:tc>
        <w:tc>
          <w:tcPr>
            <w:tcW w:w="1139" w:type="dxa"/>
            <w:vAlign w:val="bottom"/>
          </w:tcPr>
          <w:p w14:paraId="70A9A223" w14:textId="2A30457E" w:rsidR="00DF37B5" w:rsidRPr="00C4635C" w:rsidRDefault="00DF37B5" w:rsidP="008A1C71">
            <w:pPr>
              <w:keepNext/>
              <w:rPr>
                <w:sz w:val="18"/>
                <w:szCs w:val="18"/>
                <w:highlight w:val="yellow"/>
              </w:rPr>
            </w:pPr>
            <w:del w:id="1328" w:author="Erik Hedlin" w:date="2020-10-20T11:12:00Z">
              <w:r w:rsidRPr="00C4635C" w:rsidDel="00F83B05">
                <w:rPr>
                  <w:rFonts w:cs="Calibri"/>
                  <w:color w:val="000000"/>
                  <w:sz w:val="18"/>
                  <w:szCs w:val="18"/>
                  <w:highlight w:val="yellow"/>
                  <w:rPrChange w:id="1329" w:author="Erik Hedlin" w:date="2020-10-19T14:25:00Z">
                    <w:rPr>
                      <w:rFonts w:cs="Calibri"/>
                      <w:color w:val="000000"/>
                      <w:sz w:val="18"/>
                      <w:szCs w:val="18"/>
                    </w:rPr>
                  </w:rPrChange>
                </w:rPr>
                <w:delText>16.9572</w:delText>
              </w:r>
            </w:del>
          </w:p>
        </w:tc>
      </w:tr>
      <w:tr w:rsidR="00DF37B5" w:rsidRPr="00C4635C" w14:paraId="385746EC" w14:textId="77777777" w:rsidTr="008A1C71">
        <w:trPr>
          <w:cnfStyle w:val="000000010000" w:firstRow="0" w:lastRow="0" w:firstColumn="0" w:lastColumn="0" w:oddVBand="0" w:evenVBand="0" w:oddHBand="0" w:evenHBand="1" w:firstRowFirstColumn="0" w:firstRowLastColumn="0" w:lastRowFirstColumn="0" w:lastRowLastColumn="0"/>
        </w:trPr>
        <w:tc>
          <w:tcPr>
            <w:tcW w:w="10080" w:type="dxa"/>
            <w:gridSpan w:val="6"/>
            <w:tcBorders>
              <w:top w:val="single" w:sz="12" w:space="0" w:color="auto"/>
              <w:bottom w:val="nil"/>
            </w:tcBorders>
            <w:shd w:val="clear" w:color="auto" w:fill="auto"/>
            <w:vAlign w:val="bottom"/>
          </w:tcPr>
          <w:p w14:paraId="2F2BA49F" w14:textId="1CAAF1CB" w:rsidR="00DF37B5" w:rsidRPr="006A7656" w:rsidRDefault="00DF37B5" w:rsidP="008A1C71">
            <w:pPr>
              <w:rPr>
                <w:rFonts w:cs="Calibri"/>
                <w:i/>
                <w:iCs/>
                <w:color w:val="000000"/>
                <w:sz w:val="18"/>
                <w:szCs w:val="18"/>
              </w:rPr>
            </w:pPr>
            <w:r w:rsidRPr="006A7656">
              <w:rPr>
                <w:rFonts w:cs="Calibri"/>
                <w:i/>
                <w:iCs/>
                <w:color w:val="000000"/>
                <w:sz w:val="18"/>
                <w:szCs w:val="18"/>
              </w:rPr>
              <w:t xml:space="preserve">The fixed term in the model description refers to the variables distance to the nearest occupied territory, distance to disturbance, and </w:t>
            </w:r>
            <w:del w:id="1330" w:author="Erik Hedlin" w:date="2020-10-20T11:10:00Z">
              <w:r w:rsidRPr="006A7656" w:rsidDel="00F43FB0">
                <w:rPr>
                  <w:rFonts w:cs="Calibri"/>
                  <w:i/>
                  <w:iCs/>
                  <w:color w:val="000000"/>
                  <w:sz w:val="18"/>
                  <w:szCs w:val="18"/>
                </w:rPr>
                <w:delText>the interaction between the two</w:delText>
              </w:r>
            </w:del>
            <w:proofErr w:type="spellStart"/>
            <w:ins w:id="1331" w:author="Erik Hedlin" w:date="2020-10-20T11:10:00Z">
              <w:r w:rsidR="00F43FB0" w:rsidRPr="00F83B05">
                <w:rPr>
                  <w:rFonts w:cs="Calibri"/>
                  <w:i/>
                  <w:iCs/>
                  <w:color w:val="000000"/>
                  <w:sz w:val="18"/>
                  <w:szCs w:val="18"/>
                  <w:rPrChange w:id="1332" w:author="Erik Hedlin" w:date="2020-10-20T11:15:00Z">
                    <w:rPr>
                      <w:rFonts w:cs="Calibri"/>
                      <w:i/>
                      <w:iCs/>
                      <w:color w:val="000000"/>
                      <w:sz w:val="18"/>
                      <w:szCs w:val="18"/>
                      <w:highlight w:val="yellow"/>
                    </w:rPr>
                  </w:rPrChange>
                </w:rPr>
                <w:t>ndvi</w:t>
              </w:r>
            </w:ins>
            <w:proofErr w:type="spellEnd"/>
            <w:r w:rsidRPr="006A7656">
              <w:rPr>
                <w:rFonts w:cs="Calibri"/>
                <w:i/>
                <w:iCs/>
                <w:color w:val="000000"/>
                <w:sz w:val="18"/>
                <w:szCs w:val="18"/>
              </w:rPr>
              <w:t>. The term r(variable) refers to a random grouping variable</w:t>
            </w:r>
            <w:ins w:id="1333" w:author="Erik Hedlin" w:date="2020-10-20T11:10:00Z">
              <w:r w:rsidR="00F43FB0" w:rsidRPr="00F83B05">
                <w:rPr>
                  <w:rFonts w:cs="Calibri"/>
                  <w:i/>
                  <w:iCs/>
                  <w:color w:val="000000"/>
                  <w:sz w:val="18"/>
                  <w:szCs w:val="18"/>
                  <w:rPrChange w:id="1334" w:author="Erik Hedlin" w:date="2020-10-20T11:15:00Z">
                    <w:rPr>
                      <w:rFonts w:cs="Calibri"/>
                      <w:i/>
                      <w:iCs/>
                      <w:color w:val="000000"/>
                      <w:sz w:val="18"/>
                      <w:szCs w:val="18"/>
                      <w:highlight w:val="yellow"/>
                    </w:rPr>
                  </w:rPrChange>
                </w:rPr>
                <w:t xml:space="preserve"> where b = n = nest site, and y = year.</w:t>
              </w:r>
            </w:ins>
            <w:del w:id="1335" w:author="Erik Hedlin" w:date="2020-10-20T11:10:00Z">
              <w:r w:rsidRPr="006A7656" w:rsidDel="00F43FB0">
                <w:rPr>
                  <w:rFonts w:cs="Calibri"/>
                  <w:i/>
                  <w:iCs/>
                  <w:color w:val="000000"/>
                  <w:sz w:val="18"/>
                  <w:szCs w:val="18"/>
                </w:rPr>
                <w:delText>,</w:delText>
              </w:r>
            </w:del>
            <w:r w:rsidRPr="006A7656">
              <w:rPr>
                <w:rFonts w:cs="Calibri"/>
                <w:i/>
                <w:iCs/>
                <w:color w:val="000000"/>
                <w:sz w:val="18"/>
                <w:szCs w:val="18"/>
              </w:rPr>
              <w:t xml:space="preserve"> </w:t>
            </w:r>
            <w:del w:id="1336" w:author="Erik Hedlin" w:date="2020-10-20T11:10:00Z">
              <w:r w:rsidRPr="006A7656" w:rsidDel="00F43FB0">
                <w:rPr>
                  <w:rFonts w:cs="Calibri"/>
                  <w:i/>
                  <w:iCs/>
                  <w:color w:val="000000"/>
                  <w:sz w:val="18"/>
                  <w:szCs w:val="18"/>
                </w:rPr>
                <w:delText>and the</w:delText>
              </w:r>
            </w:del>
            <w:ins w:id="1337" w:author="Erik Hedlin" w:date="2020-10-20T11:10:00Z">
              <w:r w:rsidR="00F43FB0" w:rsidRPr="00F83B05">
                <w:rPr>
                  <w:rFonts w:cs="Calibri"/>
                  <w:i/>
                  <w:iCs/>
                  <w:color w:val="000000"/>
                  <w:sz w:val="18"/>
                  <w:szCs w:val="18"/>
                  <w:rPrChange w:id="1338" w:author="Erik Hedlin" w:date="2020-10-20T11:15:00Z">
                    <w:rPr>
                      <w:rFonts w:cs="Calibri"/>
                      <w:i/>
                      <w:iCs/>
                      <w:color w:val="000000"/>
                      <w:sz w:val="18"/>
                      <w:szCs w:val="18"/>
                      <w:highlight w:val="yellow"/>
                    </w:rPr>
                  </w:rPrChange>
                </w:rPr>
                <w:t>The</w:t>
              </w:r>
            </w:ins>
            <w:r w:rsidRPr="006A7656">
              <w:rPr>
                <w:rFonts w:cs="Calibri"/>
                <w:i/>
                <w:iCs/>
                <w:color w:val="000000"/>
                <w:sz w:val="18"/>
                <w:szCs w:val="18"/>
              </w:rPr>
              <w:t xml:space="preserve"> “spat” terms refer to three different spatial correlation structures: 1) spat/temp(AR1) references an autoregressive term where spatial correlation is linked to the previous year, 2) spat/temp(year) refers to a correlation structure that changes each year, and 3) spat refers to a spatial correlation structure that remains fixed among all years. Top models are those with the lowest WAIC, and delta refers to the difference between the respective model and the top.</w:t>
            </w:r>
          </w:p>
        </w:tc>
      </w:tr>
    </w:tbl>
    <w:p w14:paraId="07489970" w14:textId="77777777" w:rsidR="00DF37B5" w:rsidRPr="00C4635C" w:rsidRDefault="00DF37B5" w:rsidP="00DF37B5">
      <w:pPr>
        <w:rPr>
          <w:highlight w:val="yellow"/>
          <w:rPrChange w:id="1339" w:author="Erik Hedlin" w:date="2020-10-19T14:25:00Z">
            <w:rPr/>
          </w:rPrChange>
        </w:rPr>
      </w:pPr>
    </w:p>
    <w:bookmarkEnd w:id="1244"/>
    <w:bookmarkEnd w:id="1245"/>
    <w:p w14:paraId="07331F07" w14:textId="77777777" w:rsidR="00DF37B5" w:rsidRPr="00C4635C" w:rsidRDefault="00DF37B5" w:rsidP="00DF37B5">
      <w:pPr>
        <w:pStyle w:val="Caption"/>
        <w:keepNext/>
        <w:tabs>
          <w:tab w:val="clear" w:pos="1080"/>
          <w:tab w:val="left" w:pos="0"/>
        </w:tabs>
        <w:ind w:left="0" w:firstLine="0"/>
        <w:jc w:val="center"/>
        <w:rPr>
          <w:highlight w:val="yellow"/>
          <w:rPrChange w:id="1340" w:author="Erik Hedlin" w:date="2020-10-19T14:25:00Z">
            <w:rPr/>
          </w:rPrChange>
        </w:rPr>
      </w:pPr>
      <w:r w:rsidRPr="00C4635C">
        <w:rPr>
          <w:noProof/>
          <w:highlight w:val="yellow"/>
          <w:lang w:val="en-US"/>
          <w:rPrChange w:id="1341" w:author="Erik Hedlin" w:date="2020-10-19T14:25:00Z">
            <w:rPr>
              <w:noProof/>
              <w:lang w:val="en-US"/>
            </w:rPr>
          </w:rPrChange>
        </w:rPr>
        <w:drawing>
          <wp:inline distT="0" distB="0" distL="0" distR="0" wp14:anchorId="4D2C08B7" wp14:editId="08395660">
            <wp:extent cx="6400800" cy="3398520"/>
            <wp:effectExtent l="0" t="0" r="0" b="5080"/>
            <wp:docPr id="188793556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21">
                      <a:extLst>
                        <a:ext uri="{28A0092B-C50C-407E-A947-70E740481C1C}">
                          <a14:useLocalDpi xmlns:a14="http://schemas.microsoft.com/office/drawing/2010/main" val="0"/>
                        </a:ext>
                      </a:extLst>
                    </a:blip>
                    <a:stretch>
                      <a:fillRect/>
                    </a:stretch>
                  </pic:blipFill>
                  <pic:spPr>
                    <a:xfrm>
                      <a:off x="0" y="0"/>
                      <a:ext cx="6400800" cy="3398520"/>
                    </a:xfrm>
                    <a:prstGeom prst="rect">
                      <a:avLst/>
                    </a:prstGeom>
                  </pic:spPr>
                </pic:pic>
              </a:graphicData>
            </a:graphic>
          </wp:inline>
        </w:drawing>
      </w:r>
    </w:p>
    <w:p w14:paraId="4F3A1201" w14:textId="77777777" w:rsidR="00DF37B5" w:rsidRPr="006A7656" w:rsidRDefault="00DF37B5" w:rsidP="00DF37B5">
      <w:pPr>
        <w:pStyle w:val="Caption"/>
        <w:spacing w:after="0"/>
      </w:pPr>
      <w:bookmarkStart w:id="1342" w:name="_Ref22553880"/>
      <w:bookmarkStart w:id="1343" w:name="_Toc44875212"/>
      <w:bookmarkStart w:id="1344" w:name="_Toc25132311"/>
      <w:r w:rsidRPr="006A7656">
        <w:t>Figure </w:t>
      </w:r>
      <w:r w:rsidRPr="006A7656">
        <w:fldChar w:fldCharType="begin"/>
      </w:r>
      <w:r w:rsidRPr="006A7656">
        <w:instrText>STYLEREF 1 \s</w:instrText>
      </w:r>
      <w:r w:rsidRPr="006A7656">
        <w:fldChar w:fldCharType="separate"/>
      </w:r>
      <w:r w:rsidRPr="006A7656">
        <w:rPr>
          <w:noProof/>
        </w:rPr>
        <w:t>6</w:t>
      </w:r>
      <w:r w:rsidRPr="006A7656">
        <w:fldChar w:fldCharType="end"/>
      </w:r>
      <w:r w:rsidRPr="006A7656">
        <w:noBreakHyphen/>
      </w:r>
      <w:r w:rsidRPr="006A7656">
        <w:rPr>
          <w:noProof/>
        </w:rPr>
        <w:fldChar w:fldCharType="begin"/>
      </w:r>
      <w:r w:rsidRPr="006A7656">
        <w:rPr>
          <w:noProof/>
        </w:rPr>
        <w:instrText xml:space="preserve"> SEQ Figure \* ARABIC \s 1 </w:instrText>
      </w:r>
      <w:r w:rsidRPr="006A7656">
        <w:rPr>
          <w:noProof/>
        </w:rPr>
        <w:fldChar w:fldCharType="separate"/>
      </w:r>
      <w:r w:rsidRPr="006A7656">
        <w:rPr>
          <w:noProof/>
        </w:rPr>
        <w:t>5</w:t>
      </w:r>
      <w:r w:rsidRPr="006A7656">
        <w:rPr>
          <w:noProof/>
        </w:rPr>
        <w:fldChar w:fldCharType="end"/>
      </w:r>
      <w:bookmarkEnd w:id="1342"/>
      <w:r w:rsidRPr="006A7656">
        <w:rPr>
          <w:noProof/>
        </w:rPr>
        <w:tab/>
      </w:r>
      <w:r w:rsidRPr="006A7656">
        <w:t>Posterior mean with 95% credible intervals from the top model for Peregrine Falcon nest survival.</w:t>
      </w:r>
      <w:bookmarkEnd w:id="1343"/>
      <w:r w:rsidRPr="006A7656">
        <w:t xml:space="preserve"> </w:t>
      </w:r>
    </w:p>
    <w:p w14:paraId="01D18EA1" w14:textId="08474869" w:rsidR="00DF37B5" w:rsidRPr="006A7656" w:rsidRDefault="00DF37B5" w:rsidP="00DF37B5">
      <w:pPr>
        <w:pStyle w:val="Captionexplanation"/>
      </w:pPr>
      <w:r w:rsidRPr="006A7656">
        <w:t xml:space="preserve">As indicated by posterior distributions that </w:t>
      </w:r>
      <w:bookmarkStart w:id="1345" w:name="_Hlk22839370"/>
      <w:r w:rsidRPr="006A7656">
        <w:t xml:space="preserve">overlap zero, distance to nearest occupied </w:t>
      </w:r>
      <w:proofErr w:type="spellStart"/>
      <w:r w:rsidRPr="006A7656">
        <w:t>neighbour</w:t>
      </w:r>
      <w:proofErr w:type="spellEnd"/>
      <w:r w:rsidRPr="006A7656">
        <w:t xml:space="preserve">, distance to disturbance, and </w:t>
      </w:r>
      <w:del w:id="1346" w:author="Erik Hedlin" w:date="2020-10-19T17:36:00Z">
        <w:r w:rsidRPr="006A7656" w:rsidDel="00760217">
          <w:delText>the interaction of these two covariates</w:delText>
        </w:r>
      </w:del>
      <w:ins w:id="1347" w:author="Erik Hedlin" w:date="2020-10-19T17:36:00Z">
        <w:r w:rsidR="00760217" w:rsidRPr="00763629">
          <w:rPr>
            <w:rPrChange w:id="1348" w:author="Erik Hedlin" w:date="2020-10-20T10:33:00Z">
              <w:rPr>
                <w:highlight w:val="yellow"/>
              </w:rPr>
            </w:rPrChange>
          </w:rPr>
          <w:t>NDVI</w:t>
        </w:r>
      </w:ins>
      <w:r w:rsidRPr="006A7656">
        <w:t xml:space="preserve"> all have a weak effect on Peregrine Falcon breeding success. </w:t>
      </w:r>
      <w:bookmarkEnd w:id="1345"/>
      <w:r w:rsidRPr="006A7656">
        <w:t>This model also included random variables for brood and year level effects, as well as a spatial correlation structure that remained static from 2012 to 20</w:t>
      </w:r>
      <w:ins w:id="1349" w:author="Erik Hedlin" w:date="2020-10-20T11:15:00Z">
        <w:r w:rsidR="00F83B05">
          <w:t>20</w:t>
        </w:r>
      </w:ins>
      <w:del w:id="1350" w:author="Erik Hedlin" w:date="2020-10-20T11:15:00Z">
        <w:r w:rsidRPr="006A7656" w:rsidDel="00F83B05">
          <w:delText>19</w:delText>
        </w:r>
      </w:del>
      <w:r w:rsidRPr="006A7656">
        <w:t>.</w:t>
      </w:r>
      <w:bookmarkEnd w:id="1344"/>
    </w:p>
    <w:p w14:paraId="5F5956EE" w14:textId="77777777" w:rsidR="00DF37B5" w:rsidRPr="00C4635C" w:rsidRDefault="00DF37B5" w:rsidP="00DF37B5">
      <w:pPr>
        <w:rPr>
          <w:highlight w:val="yellow"/>
          <w:rPrChange w:id="1351" w:author="Erik Hedlin" w:date="2020-10-19T14:25:00Z">
            <w:rPr>
              <w:highlight w:val="darkGray"/>
            </w:rPr>
          </w:rPrChange>
        </w:rPr>
        <w:sectPr w:rsidR="00DF37B5" w:rsidRPr="00C4635C" w:rsidSect="008A1C71">
          <w:headerReference w:type="default" r:id="rId22"/>
          <w:headerReference w:type="first" r:id="rId23"/>
          <w:pgSz w:w="12240" w:h="15840" w:code="1"/>
          <w:pgMar w:top="1440" w:right="1080" w:bottom="1440" w:left="1080" w:header="576" w:footer="965" w:gutter="0"/>
          <w:cols w:space="708"/>
          <w:docGrid w:linePitch="360"/>
        </w:sectPr>
      </w:pPr>
    </w:p>
    <w:p w14:paraId="0168DB42" w14:textId="77777777" w:rsidR="00DF37B5" w:rsidRPr="006A7656" w:rsidRDefault="00DF37B5" w:rsidP="00DF37B5">
      <w:pPr>
        <w:pStyle w:val="Caption"/>
        <w:keepNext/>
        <w:jc w:val="center"/>
      </w:pPr>
      <w:r w:rsidRPr="006A7656">
        <w:rPr>
          <w:noProof/>
          <w:lang w:val="en-US"/>
        </w:rPr>
        <w:lastRenderedPageBreak/>
        <w:drawing>
          <wp:inline distT="0" distB="0" distL="0" distR="0" wp14:anchorId="06AF7969" wp14:editId="058CB5AA">
            <wp:extent cx="4571177" cy="5102860"/>
            <wp:effectExtent l="0" t="0" r="1270" b="2540"/>
            <wp:docPr id="114903372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24">
                      <a:extLst>
                        <a:ext uri="{28A0092B-C50C-407E-A947-70E740481C1C}">
                          <a14:useLocalDpi xmlns:a14="http://schemas.microsoft.com/office/drawing/2010/main" val="0"/>
                        </a:ext>
                      </a:extLst>
                    </a:blip>
                    <a:stretch>
                      <a:fillRect/>
                    </a:stretch>
                  </pic:blipFill>
                  <pic:spPr>
                    <a:xfrm>
                      <a:off x="0" y="0"/>
                      <a:ext cx="4571177" cy="5102860"/>
                    </a:xfrm>
                    <a:prstGeom prst="rect">
                      <a:avLst/>
                    </a:prstGeom>
                  </pic:spPr>
                </pic:pic>
              </a:graphicData>
            </a:graphic>
          </wp:inline>
        </w:drawing>
      </w:r>
    </w:p>
    <w:p w14:paraId="2EB02195" w14:textId="77777777" w:rsidR="00DF37B5" w:rsidRPr="006A7656" w:rsidRDefault="00DF37B5" w:rsidP="00DF37B5">
      <w:pPr>
        <w:pStyle w:val="Caption"/>
        <w:spacing w:after="0"/>
        <w:jc w:val="both"/>
      </w:pPr>
      <w:bookmarkStart w:id="1352" w:name="_Ref27656551"/>
      <w:bookmarkStart w:id="1353" w:name="_Toc44875213"/>
      <w:bookmarkStart w:id="1354" w:name="_Toc25132312"/>
      <w:r w:rsidRPr="006A7656">
        <w:t>Figure </w:t>
      </w:r>
      <w:r w:rsidRPr="006A7656">
        <w:fldChar w:fldCharType="begin"/>
      </w:r>
      <w:r w:rsidRPr="006A7656">
        <w:instrText>STYLEREF 1 \s</w:instrText>
      </w:r>
      <w:r w:rsidRPr="006A7656">
        <w:fldChar w:fldCharType="separate"/>
      </w:r>
      <w:r w:rsidRPr="006A7656">
        <w:rPr>
          <w:noProof/>
        </w:rPr>
        <w:t>6</w:t>
      </w:r>
      <w:r w:rsidRPr="006A7656">
        <w:fldChar w:fldCharType="end"/>
      </w:r>
      <w:r w:rsidRPr="006A7656">
        <w:noBreakHyphen/>
      </w:r>
      <w:r w:rsidRPr="006A7656">
        <w:rPr>
          <w:noProof/>
        </w:rPr>
        <w:fldChar w:fldCharType="begin"/>
      </w:r>
      <w:r w:rsidRPr="006A7656">
        <w:rPr>
          <w:noProof/>
        </w:rPr>
        <w:instrText xml:space="preserve"> SEQ Figure \* ARABIC \s 1 </w:instrText>
      </w:r>
      <w:r w:rsidRPr="006A7656">
        <w:rPr>
          <w:noProof/>
        </w:rPr>
        <w:fldChar w:fldCharType="separate"/>
      </w:r>
      <w:r w:rsidRPr="006A7656">
        <w:rPr>
          <w:noProof/>
        </w:rPr>
        <w:t>6</w:t>
      </w:r>
      <w:r w:rsidRPr="006A7656">
        <w:rPr>
          <w:noProof/>
        </w:rPr>
        <w:fldChar w:fldCharType="end"/>
      </w:r>
      <w:bookmarkEnd w:id="1352"/>
      <w:r w:rsidRPr="006A7656">
        <w:rPr>
          <w:noProof/>
        </w:rPr>
        <w:tab/>
      </w:r>
      <w:r w:rsidRPr="006A7656">
        <w:t>Spatial correlation in probability of nest survival among all nest sites occupied by Peregrine Falcons since 2012.</w:t>
      </w:r>
      <w:bookmarkEnd w:id="1353"/>
      <w:r w:rsidRPr="006A7656">
        <w:t xml:space="preserve"> </w:t>
      </w:r>
    </w:p>
    <w:p w14:paraId="36052A39" w14:textId="4D6AF6D7" w:rsidR="00DF37B5" w:rsidRPr="006A7656" w:rsidRDefault="00DF37B5" w:rsidP="00DF37B5">
      <w:pPr>
        <w:pStyle w:val="Captionexplanation"/>
      </w:pPr>
      <w:r w:rsidRPr="006A7656">
        <w:t xml:space="preserve">Multiple spatial structures were compared within the model for peregrine breeding success using WAIC, including spatial correlation that varied by year, autoregressive spatial correlation that depended on the previous year, and spatial correlation that remained static among all years. Static correlation performed the best, and as seen here, </w:t>
      </w:r>
      <w:bookmarkStart w:id="1355" w:name="_Hlk23160435"/>
      <w:r w:rsidRPr="006A7656">
        <w:t xml:space="preserve">there are </w:t>
      </w:r>
      <w:bookmarkStart w:id="1356" w:name="_Hlk22839265"/>
      <w:r w:rsidRPr="006A7656">
        <w:t xml:space="preserve">localized areas where nest survival appears to be consistently above or below the average. </w:t>
      </w:r>
      <w:bookmarkEnd w:id="1354"/>
      <w:bookmarkEnd w:id="1355"/>
      <w:ins w:id="1357" w:author="Erik Hedlin" w:date="2020-10-19T14:20:00Z">
        <w:r w:rsidR="001A78B5" w:rsidRPr="006A7656">
          <w:t>Point size reflects the number of years a particular site has been occupied, which is further specified by the label.</w:t>
        </w:r>
      </w:ins>
    </w:p>
    <w:p w14:paraId="7F318A8F" w14:textId="77777777" w:rsidR="00DF37B5" w:rsidRPr="00C4635C" w:rsidRDefault="00DF37B5" w:rsidP="00DF37B5">
      <w:pPr>
        <w:rPr>
          <w:highlight w:val="yellow"/>
          <w:rPrChange w:id="1358" w:author="Erik Hedlin" w:date="2020-10-19T14:25:00Z">
            <w:rPr/>
          </w:rPrChange>
        </w:rPr>
        <w:sectPr w:rsidR="00DF37B5" w:rsidRPr="00C4635C" w:rsidSect="008A1C71">
          <w:pgSz w:w="15840" w:h="12240" w:orient="landscape" w:code="1"/>
          <w:pgMar w:top="1080" w:right="1440" w:bottom="1080" w:left="1440" w:header="576" w:footer="965" w:gutter="0"/>
          <w:cols w:space="708"/>
          <w:docGrid w:linePitch="360"/>
        </w:sectPr>
      </w:pPr>
    </w:p>
    <w:p w14:paraId="2A9D7ACC" w14:textId="77777777" w:rsidR="00DF37B5" w:rsidRPr="00C4635C" w:rsidRDefault="00DF37B5" w:rsidP="00DF37B5">
      <w:pPr>
        <w:rPr>
          <w:highlight w:val="yellow"/>
          <w:rPrChange w:id="1359" w:author="Erik Hedlin" w:date="2020-10-19T14:25:00Z">
            <w:rPr/>
          </w:rPrChange>
        </w:rPr>
      </w:pPr>
    </w:p>
    <w:bookmarkEnd w:id="1356"/>
    <w:p w14:paraId="767CBED8" w14:textId="77777777" w:rsidR="00DF37B5" w:rsidRPr="006A7656" w:rsidRDefault="00DF37B5" w:rsidP="00DF37B5">
      <w:pPr>
        <w:pStyle w:val="BodyText-EDI0"/>
        <w:keepNext/>
        <w:jc w:val="center"/>
      </w:pPr>
      <w:r w:rsidRPr="006A7656">
        <w:rPr>
          <w:noProof/>
          <w:lang w:val="en-US"/>
        </w:rPr>
        <w:drawing>
          <wp:inline distT="0" distB="0" distL="0" distR="0" wp14:anchorId="401978EB" wp14:editId="7E3CC183">
            <wp:extent cx="6400800" cy="3398520"/>
            <wp:effectExtent l="0" t="0" r="0" b="5080"/>
            <wp:docPr id="66186218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25">
                      <a:extLst>
                        <a:ext uri="{28A0092B-C50C-407E-A947-70E740481C1C}">
                          <a14:useLocalDpi xmlns:a14="http://schemas.microsoft.com/office/drawing/2010/main" val="0"/>
                        </a:ext>
                      </a:extLst>
                    </a:blip>
                    <a:stretch>
                      <a:fillRect/>
                    </a:stretch>
                  </pic:blipFill>
                  <pic:spPr>
                    <a:xfrm>
                      <a:off x="0" y="0"/>
                      <a:ext cx="6400800" cy="3398520"/>
                    </a:xfrm>
                    <a:prstGeom prst="rect">
                      <a:avLst/>
                    </a:prstGeom>
                  </pic:spPr>
                </pic:pic>
              </a:graphicData>
            </a:graphic>
          </wp:inline>
        </w:drawing>
      </w:r>
    </w:p>
    <w:p w14:paraId="2AB26366" w14:textId="77777777" w:rsidR="00DF37B5" w:rsidRPr="006A7656" w:rsidRDefault="00DF37B5" w:rsidP="00DF37B5">
      <w:pPr>
        <w:pStyle w:val="Caption"/>
        <w:spacing w:after="0"/>
        <w:jc w:val="both"/>
      </w:pPr>
      <w:bookmarkStart w:id="1360" w:name="_Ref27991187"/>
      <w:bookmarkStart w:id="1361" w:name="_Toc44875214"/>
      <w:bookmarkStart w:id="1362" w:name="_Toc25132313"/>
      <w:r w:rsidRPr="006A7656">
        <w:t>Figure </w:t>
      </w:r>
      <w:r w:rsidRPr="006A7656">
        <w:fldChar w:fldCharType="begin"/>
      </w:r>
      <w:r w:rsidRPr="006A7656">
        <w:instrText>STYLEREF 1 \s</w:instrText>
      </w:r>
      <w:r w:rsidRPr="006A7656">
        <w:fldChar w:fldCharType="separate"/>
      </w:r>
      <w:r w:rsidRPr="006A7656">
        <w:rPr>
          <w:noProof/>
        </w:rPr>
        <w:t>6</w:t>
      </w:r>
      <w:r w:rsidRPr="006A7656">
        <w:fldChar w:fldCharType="end"/>
      </w:r>
      <w:r w:rsidRPr="006A7656">
        <w:noBreakHyphen/>
      </w:r>
      <w:r w:rsidRPr="006A7656">
        <w:rPr>
          <w:noProof/>
        </w:rPr>
        <w:fldChar w:fldCharType="begin"/>
      </w:r>
      <w:r w:rsidRPr="006A7656">
        <w:rPr>
          <w:noProof/>
        </w:rPr>
        <w:instrText xml:space="preserve"> SEQ Figure \* ARABIC \s 1 </w:instrText>
      </w:r>
      <w:r w:rsidRPr="006A7656">
        <w:rPr>
          <w:noProof/>
        </w:rPr>
        <w:fldChar w:fldCharType="separate"/>
      </w:r>
      <w:r w:rsidRPr="006A7656">
        <w:rPr>
          <w:noProof/>
        </w:rPr>
        <w:t>7</w:t>
      </w:r>
      <w:r w:rsidRPr="006A7656">
        <w:rPr>
          <w:noProof/>
        </w:rPr>
        <w:fldChar w:fldCharType="end"/>
      </w:r>
      <w:bookmarkEnd w:id="1360"/>
      <w:r w:rsidRPr="006A7656">
        <w:rPr>
          <w:noProof/>
        </w:rPr>
        <w:tab/>
      </w:r>
      <w:r w:rsidRPr="006A7656">
        <w:t>Posterior mean plus 95% credible intervals of fixed covariates contained within the top model for Rough-legged Hawk breeding success.</w:t>
      </w:r>
      <w:bookmarkEnd w:id="1361"/>
      <w:r w:rsidRPr="006A7656">
        <w:t xml:space="preserve"> </w:t>
      </w:r>
    </w:p>
    <w:p w14:paraId="189C0E82" w14:textId="0764FFFB" w:rsidR="00DF37B5" w:rsidRPr="006A7656" w:rsidRDefault="00AF0544" w:rsidP="00DF37B5">
      <w:pPr>
        <w:pStyle w:val="Captionexplanation"/>
        <w:sectPr w:rsidR="00DF37B5" w:rsidRPr="006A7656" w:rsidSect="008A1C71">
          <w:pgSz w:w="12240" w:h="15840" w:code="1"/>
          <w:pgMar w:top="1440" w:right="1080" w:bottom="1440" w:left="1080" w:header="576" w:footer="965" w:gutter="0"/>
          <w:cols w:space="708"/>
          <w:docGrid w:linePitch="360"/>
        </w:sectPr>
      </w:pPr>
      <w:ins w:id="1363" w:author="Erik Hedlin" w:date="2020-10-20T10:35:00Z">
        <w:r w:rsidRPr="00AF0544">
          <w:rPr>
            <w:rPrChange w:id="1364" w:author="Erik Hedlin" w:date="2020-10-20T10:38:00Z">
              <w:rPr>
                <w:highlight w:val="yellow"/>
              </w:rPr>
            </w:rPrChange>
          </w:rPr>
          <w:t>The</w:t>
        </w:r>
      </w:ins>
      <w:ins w:id="1365" w:author="Erik Hedlin" w:date="2020-10-20T10:34:00Z">
        <w:r w:rsidR="00763629" w:rsidRPr="00AF0544">
          <w:rPr>
            <w:rPrChange w:id="1366" w:author="Erik Hedlin" w:date="2020-10-20T10:38:00Z">
              <w:rPr>
                <w:highlight w:val="yellow"/>
              </w:rPr>
            </w:rPrChange>
          </w:rPr>
          <w:t xml:space="preserve"> number of breeding rough</w:t>
        </w:r>
        <w:r w:rsidRPr="00AF0544">
          <w:rPr>
            <w:rPrChange w:id="1367" w:author="Erik Hedlin" w:date="2020-10-20T10:38:00Z">
              <w:rPr>
                <w:highlight w:val="yellow"/>
              </w:rPr>
            </w:rPrChange>
          </w:rPr>
          <w:t xml:space="preserve">-legged hawk pairs </w:t>
        </w:r>
      </w:ins>
      <w:ins w:id="1368" w:author="Erik Hedlin" w:date="2020-10-20T10:35:00Z">
        <w:r w:rsidRPr="00AF0544">
          <w:rPr>
            <w:rPrChange w:id="1369" w:author="Erik Hedlin" w:date="2020-10-20T10:38:00Z">
              <w:rPr>
                <w:highlight w:val="yellow"/>
              </w:rPr>
            </w:rPrChange>
          </w:rPr>
          <w:t xml:space="preserve">in the RMA </w:t>
        </w:r>
      </w:ins>
      <w:ins w:id="1370" w:author="Erik Hedlin" w:date="2020-10-20T10:34:00Z">
        <w:r w:rsidRPr="00AF0544">
          <w:rPr>
            <w:rPrChange w:id="1371" w:author="Erik Hedlin" w:date="2020-10-20T10:38:00Z">
              <w:rPr>
                <w:highlight w:val="yellow"/>
              </w:rPr>
            </w:rPrChange>
          </w:rPr>
          <w:t xml:space="preserve">varies </w:t>
        </w:r>
      </w:ins>
      <w:ins w:id="1372" w:author="Erik Hedlin" w:date="2020-10-20T10:35:00Z">
        <w:r w:rsidRPr="00AF0544">
          <w:rPr>
            <w:rPrChange w:id="1373" w:author="Erik Hedlin" w:date="2020-10-20T10:38:00Z">
              <w:rPr>
                <w:highlight w:val="yellow"/>
              </w:rPr>
            </w:rPrChange>
          </w:rPr>
          <w:t xml:space="preserve">from 47 in high years, to just 1 in low years. To </w:t>
        </w:r>
      </w:ins>
      <w:ins w:id="1374" w:author="Erik Hedlin" w:date="2020-10-20T10:36:00Z">
        <w:r w:rsidRPr="00AF0544">
          <w:rPr>
            <w:rPrChange w:id="1375" w:author="Erik Hedlin" w:date="2020-10-20T10:38:00Z">
              <w:rPr>
                <w:highlight w:val="yellow"/>
              </w:rPr>
            </w:rPrChange>
          </w:rPr>
          <w:t xml:space="preserve">properly estimate a year effect, we </w:t>
        </w:r>
      </w:ins>
      <w:ins w:id="1376" w:author="Erik Hedlin" w:date="2020-10-20T10:37:00Z">
        <w:r w:rsidRPr="00AF0544">
          <w:rPr>
            <w:rPrChange w:id="1377" w:author="Erik Hedlin" w:date="2020-10-20T10:38:00Z">
              <w:rPr>
                <w:highlight w:val="yellow"/>
              </w:rPr>
            </w:rPrChange>
          </w:rPr>
          <w:t xml:space="preserve">removed data from years where there were fewer than 15 breeding pairs in the study (2013, 2017, 2018, 2019). </w:t>
        </w:r>
      </w:ins>
      <w:r w:rsidR="00DF37B5" w:rsidRPr="006A7656">
        <w:t xml:space="preserve">As indicated by posterior distributions that overlap zero, distance to nearest occupied </w:t>
      </w:r>
      <w:proofErr w:type="spellStart"/>
      <w:r w:rsidR="00DF37B5" w:rsidRPr="006A7656">
        <w:t>neighbour</w:t>
      </w:r>
      <w:proofErr w:type="spellEnd"/>
      <w:r w:rsidR="00DF37B5" w:rsidRPr="006A7656">
        <w:t xml:space="preserve">, distance to disturbance, and </w:t>
      </w:r>
      <w:del w:id="1378" w:author="Erik Hedlin" w:date="2020-10-20T10:33:00Z">
        <w:r w:rsidR="00DF37B5" w:rsidRPr="006A7656" w:rsidDel="00763629">
          <w:delText xml:space="preserve">the interaction of these two covariates </w:delText>
        </w:r>
      </w:del>
      <w:ins w:id="1379" w:author="Erik Hedlin" w:date="2020-10-20T10:33:00Z">
        <w:r w:rsidR="00763629" w:rsidRPr="00AF0544">
          <w:rPr>
            <w:rPrChange w:id="1380" w:author="Erik Hedlin" w:date="2020-10-20T10:38:00Z">
              <w:rPr>
                <w:highlight w:val="yellow"/>
              </w:rPr>
            </w:rPrChange>
          </w:rPr>
          <w:t xml:space="preserve">NDVI </w:t>
        </w:r>
      </w:ins>
      <w:r w:rsidR="00DF37B5" w:rsidRPr="006A7656">
        <w:t xml:space="preserve">all have a weak effect on Rough-legged Hawk breeding success. This model also included random variables for brood and year level effects, as well as </w:t>
      </w:r>
      <w:del w:id="1381" w:author="Erik Hedlin" w:date="2020-10-20T10:34:00Z">
        <w:r w:rsidR="00DF37B5" w:rsidRPr="006A7656" w:rsidDel="00763629">
          <w:delText>an auto-regressive</w:delText>
        </w:r>
      </w:del>
      <w:ins w:id="1382" w:author="Erik Hedlin" w:date="2020-10-20T10:34:00Z">
        <w:r w:rsidR="00763629" w:rsidRPr="00AF0544">
          <w:rPr>
            <w:rPrChange w:id="1383" w:author="Erik Hedlin" w:date="2020-10-20T10:38:00Z">
              <w:rPr>
                <w:highlight w:val="yellow"/>
              </w:rPr>
            </w:rPrChange>
          </w:rPr>
          <w:t>a</w:t>
        </w:r>
      </w:ins>
      <w:r w:rsidR="00DF37B5" w:rsidRPr="006A7656">
        <w:t xml:space="preserve"> spatial</w:t>
      </w:r>
      <w:del w:id="1384" w:author="Erik Hedlin" w:date="2020-10-20T10:34:00Z">
        <w:r w:rsidR="00DF37B5" w:rsidRPr="006A7656" w:rsidDel="00763629">
          <w:delText>/temporal</w:delText>
        </w:r>
      </w:del>
      <w:r w:rsidR="00DF37B5" w:rsidRPr="006A7656">
        <w:t xml:space="preserve"> correlation structure </w:t>
      </w:r>
      <w:del w:id="1385" w:author="Erik Hedlin" w:date="2020-10-20T10:34:00Z">
        <w:r w:rsidR="00DF37B5" w:rsidRPr="006A7656" w:rsidDel="00763629">
          <w:delText xml:space="preserve">from </w:delText>
        </w:r>
      </w:del>
      <w:ins w:id="1386" w:author="Erik Hedlin" w:date="2020-10-20T10:34:00Z">
        <w:r w:rsidR="00763629" w:rsidRPr="00AF0544">
          <w:rPr>
            <w:rPrChange w:id="1387" w:author="Erik Hedlin" w:date="2020-10-20T10:38:00Z">
              <w:rPr>
                <w:highlight w:val="yellow"/>
              </w:rPr>
            </w:rPrChange>
          </w:rPr>
          <w:t xml:space="preserve">that changed with each year </w:t>
        </w:r>
      </w:ins>
      <w:r w:rsidR="00DF37B5" w:rsidRPr="006A7656">
        <w:t xml:space="preserve">2012 to </w:t>
      </w:r>
      <w:del w:id="1388" w:author="Erik Hedlin" w:date="2020-10-20T10:34:00Z">
        <w:r w:rsidR="00DF37B5" w:rsidRPr="006A7656" w:rsidDel="00763629">
          <w:delText>2019</w:delText>
        </w:r>
      </w:del>
      <w:ins w:id="1389" w:author="Erik Hedlin" w:date="2020-10-20T10:34:00Z">
        <w:r w:rsidR="00763629" w:rsidRPr="006A7656">
          <w:t>20</w:t>
        </w:r>
        <w:r w:rsidR="00763629" w:rsidRPr="00AF0544">
          <w:rPr>
            <w:rPrChange w:id="1390" w:author="Erik Hedlin" w:date="2020-10-20T10:38:00Z">
              <w:rPr>
                <w:highlight w:val="yellow"/>
              </w:rPr>
            </w:rPrChange>
          </w:rPr>
          <w:t>20</w:t>
        </w:r>
      </w:ins>
      <w:r w:rsidR="00DF37B5" w:rsidRPr="006A7656">
        <w:t>.</w:t>
      </w:r>
      <w:bookmarkEnd w:id="1362"/>
    </w:p>
    <w:p w14:paraId="35E54B86" w14:textId="77777777" w:rsidR="00DF37B5" w:rsidRPr="00C4635C" w:rsidRDefault="00DF37B5" w:rsidP="00DF37B5">
      <w:pPr>
        <w:pStyle w:val="BodyText-EDI0"/>
        <w:keepNext/>
        <w:jc w:val="center"/>
        <w:rPr>
          <w:highlight w:val="yellow"/>
          <w:rPrChange w:id="1391" w:author="Erik Hedlin" w:date="2020-10-19T14:25:00Z">
            <w:rPr/>
          </w:rPrChange>
        </w:rPr>
      </w:pPr>
      <w:r w:rsidRPr="006A7656">
        <w:rPr>
          <w:noProof/>
          <w:lang w:val="en-US"/>
        </w:rPr>
        <w:lastRenderedPageBreak/>
        <w:drawing>
          <wp:inline distT="0" distB="0" distL="0" distR="0" wp14:anchorId="451EAB84" wp14:editId="026FF435">
            <wp:extent cx="7101371" cy="5120640"/>
            <wp:effectExtent l="0" t="0" r="0" b="0"/>
            <wp:docPr id="12433463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01371" cy="5120640"/>
                    </a:xfrm>
                    <a:prstGeom prst="rect">
                      <a:avLst/>
                    </a:prstGeom>
                  </pic:spPr>
                </pic:pic>
              </a:graphicData>
            </a:graphic>
          </wp:inline>
        </w:drawing>
      </w:r>
    </w:p>
    <w:p w14:paraId="388F134B" w14:textId="2BAECFB1" w:rsidR="00DF37B5" w:rsidRPr="006A7656" w:rsidRDefault="00DF37B5" w:rsidP="00DF37B5">
      <w:pPr>
        <w:pStyle w:val="Caption"/>
        <w:spacing w:after="0"/>
      </w:pPr>
      <w:bookmarkStart w:id="1392" w:name="_Ref27656378"/>
      <w:bookmarkStart w:id="1393" w:name="_Toc44875215"/>
      <w:bookmarkStart w:id="1394" w:name="_Toc25132314"/>
      <w:r w:rsidRPr="006A7656">
        <w:t>Figure </w:t>
      </w:r>
      <w:r w:rsidRPr="006A7656">
        <w:fldChar w:fldCharType="begin"/>
      </w:r>
      <w:r w:rsidRPr="006A7656">
        <w:instrText>STYLEREF 1 \s</w:instrText>
      </w:r>
      <w:r w:rsidRPr="006A7656">
        <w:fldChar w:fldCharType="separate"/>
      </w:r>
      <w:r w:rsidRPr="006A7656">
        <w:rPr>
          <w:noProof/>
        </w:rPr>
        <w:t>6</w:t>
      </w:r>
      <w:r w:rsidRPr="006A7656">
        <w:fldChar w:fldCharType="end"/>
      </w:r>
      <w:r w:rsidRPr="006A7656">
        <w:noBreakHyphen/>
      </w:r>
      <w:r w:rsidRPr="006A7656">
        <w:rPr>
          <w:noProof/>
        </w:rPr>
        <w:fldChar w:fldCharType="begin"/>
      </w:r>
      <w:r w:rsidRPr="006A7656">
        <w:rPr>
          <w:noProof/>
        </w:rPr>
        <w:instrText xml:space="preserve"> SEQ Figure \* ARABIC \s 1 </w:instrText>
      </w:r>
      <w:r w:rsidRPr="006A7656">
        <w:rPr>
          <w:noProof/>
        </w:rPr>
        <w:fldChar w:fldCharType="separate"/>
      </w:r>
      <w:r w:rsidRPr="006A7656">
        <w:rPr>
          <w:noProof/>
        </w:rPr>
        <w:t>8</w:t>
      </w:r>
      <w:r w:rsidRPr="006A7656">
        <w:rPr>
          <w:noProof/>
        </w:rPr>
        <w:fldChar w:fldCharType="end"/>
      </w:r>
      <w:bookmarkEnd w:id="1392"/>
      <w:r w:rsidRPr="006A7656">
        <w:rPr>
          <w:noProof/>
        </w:rPr>
        <w:tab/>
      </w:r>
      <w:r w:rsidRPr="006A7656">
        <w:t>Spatial correlation in nest survival among nest sites occupied by Rough-legged Hawks</w:t>
      </w:r>
      <w:ins w:id="1395" w:author="Erik Hedlin" w:date="2020-10-20T10:29:00Z">
        <w:r w:rsidR="00763629" w:rsidRPr="00763629">
          <w:rPr>
            <w:rPrChange w:id="1396" w:author="Erik Hedlin" w:date="2020-10-20T10:32:00Z">
              <w:rPr>
                <w:highlight w:val="yellow"/>
              </w:rPr>
            </w:rPrChange>
          </w:rPr>
          <w:t xml:space="preserve"> in peak years</w:t>
        </w:r>
      </w:ins>
      <w:r w:rsidRPr="006A7656">
        <w:t xml:space="preserve"> since 2012.</w:t>
      </w:r>
      <w:bookmarkEnd w:id="1393"/>
      <w:r w:rsidRPr="006A7656">
        <w:t xml:space="preserve"> </w:t>
      </w:r>
    </w:p>
    <w:p w14:paraId="63E40640" w14:textId="60022483" w:rsidR="00DF37B5" w:rsidRPr="006A7656" w:rsidRDefault="00DF37B5" w:rsidP="00DF37B5">
      <w:pPr>
        <w:pStyle w:val="Captionexplanation"/>
        <w:sectPr w:rsidR="00DF37B5" w:rsidRPr="006A7656" w:rsidSect="008A1C71">
          <w:pgSz w:w="15840" w:h="12240" w:orient="landscape" w:code="1"/>
          <w:pgMar w:top="1080" w:right="1440" w:bottom="1080" w:left="1440" w:header="576" w:footer="965" w:gutter="0"/>
          <w:cols w:space="708"/>
          <w:docGrid w:linePitch="360"/>
        </w:sectPr>
      </w:pPr>
      <w:del w:id="1397" w:author="Erik Hedlin" w:date="2020-10-20T10:29:00Z">
        <w:r w:rsidRPr="006A7656" w:rsidDel="00763629">
          <w:delText xml:space="preserve">Three </w:delText>
        </w:r>
      </w:del>
      <w:ins w:id="1398" w:author="Erik Hedlin" w:date="2020-10-20T10:29:00Z">
        <w:r w:rsidR="00763629" w:rsidRPr="00763629">
          <w:rPr>
            <w:rPrChange w:id="1399" w:author="Erik Hedlin" w:date="2020-10-20T10:32:00Z">
              <w:rPr>
                <w:highlight w:val="yellow"/>
              </w:rPr>
            </w:rPrChange>
          </w:rPr>
          <w:t>For rough-legged hawks, two</w:t>
        </w:r>
        <w:r w:rsidR="00763629" w:rsidRPr="006A7656">
          <w:t xml:space="preserve"> </w:t>
        </w:r>
      </w:ins>
      <w:r w:rsidRPr="006A7656">
        <w:t>spatial</w:t>
      </w:r>
      <w:del w:id="1400" w:author="Erik Hedlin" w:date="2020-10-20T10:29:00Z">
        <w:r w:rsidRPr="006A7656" w:rsidDel="00763629">
          <w:delText>/</w:delText>
        </w:r>
      </w:del>
      <w:ins w:id="1401" w:author="Erik Hedlin" w:date="2020-10-20T10:29:00Z">
        <w:r w:rsidR="00763629" w:rsidRPr="00763629">
          <w:rPr>
            <w:rPrChange w:id="1402" w:author="Erik Hedlin" w:date="2020-10-20T10:32:00Z">
              <w:rPr>
                <w:highlight w:val="yellow"/>
              </w:rPr>
            </w:rPrChange>
          </w:rPr>
          <w:t>/</w:t>
        </w:r>
      </w:ins>
      <w:r w:rsidRPr="006A7656">
        <w:t xml:space="preserve">temporal structures were compared </w:t>
      </w:r>
      <w:ins w:id="1403" w:author="Erik Hedlin" w:date="2020-10-20T10:29:00Z">
        <w:r w:rsidR="00763629" w:rsidRPr="00763629">
          <w:rPr>
            <w:rPrChange w:id="1404" w:author="Erik Hedlin" w:date="2020-10-20T10:32:00Z">
              <w:rPr>
                <w:highlight w:val="yellow"/>
              </w:rPr>
            </w:rPrChange>
          </w:rPr>
          <w:t xml:space="preserve">against a null model </w:t>
        </w:r>
      </w:ins>
      <w:r w:rsidRPr="006A7656">
        <w:t xml:space="preserve">using WAIC. The first structure including spatial correlation </w:t>
      </w:r>
      <w:del w:id="1405" w:author="Erik Hedlin" w:date="2020-10-20T10:30:00Z">
        <w:r w:rsidRPr="006A7656" w:rsidDel="00763629">
          <w:delText>that varied by year</w:delText>
        </w:r>
      </w:del>
      <w:ins w:id="1406" w:author="Erik Hedlin" w:date="2020-10-20T10:30:00Z">
        <w:r w:rsidR="00763629" w:rsidRPr="00763629">
          <w:rPr>
            <w:rPrChange w:id="1407" w:author="Erik Hedlin" w:date="2020-10-20T10:32:00Z">
              <w:rPr>
                <w:highlight w:val="yellow"/>
              </w:rPr>
            </w:rPrChange>
          </w:rPr>
          <w:t>that did not change among years</w:t>
        </w:r>
      </w:ins>
      <w:r w:rsidRPr="006A7656">
        <w:t xml:space="preserve">, the second included </w:t>
      </w:r>
      <w:del w:id="1408" w:author="Erik Hedlin" w:date="2020-10-20T10:30:00Z">
        <w:r w:rsidRPr="006A7656" w:rsidDel="00763629">
          <w:delText>autoregressive spatial correlation that depended on the previous year, and the third included spatial correlation that remained the static among all years</w:delText>
        </w:r>
      </w:del>
      <w:ins w:id="1409" w:author="Erik Hedlin" w:date="2020-10-20T10:30:00Z">
        <w:r w:rsidR="00763629" w:rsidRPr="00763629">
          <w:rPr>
            <w:rPrChange w:id="1410" w:author="Erik Hedlin" w:date="2020-10-20T10:32:00Z">
              <w:rPr>
                <w:highlight w:val="yellow"/>
              </w:rPr>
            </w:rPrChange>
          </w:rPr>
          <w:t>and the second included a spatial correlation structure that changed with each year</w:t>
        </w:r>
      </w:ins>
      <w:r w:rsidRPr="006A7656">
        <w:t>.</w:t>
      </w:r>
      <w:del w:id="1411" w:author="Erik Hedlin" w:date="2020-10-20T10:31:00Z">
        <w:r w:rsidRPr="006A7656" w:rsidDel="00763629">
          <w:delText xml:space="preserve"> For Rough-legged Hawks, nest survival was best explained by a fixed spatial structure that remained static among all years</w:delText>
        </w:r>
      </w:del>
      <w:ins w:id="1412" w:author="Erik Hedlin" w:date="2020-10-20T10:31:00Z">
        <w:r w:rsidR="00763629" w:rsidRPr="00763629">
          <w:rPr>
            <w:rPrChange w:id="1413" w:author="Erik Hedlin" w:date="2020-10-20T10:32:00Z">
              <w:rPr>
                <w:highlight w:val="yellow"/>
              </w:rPr>
            </w:rPrChange>
          </w:rPr>
          <w:t xml:space="preserve"> For RLHA, a spatial correlation structure that changed with each peak year (years of high abundance) performed the best</w:t>
        </w:r>
      </w:ins>
      <w:r w:rsidRPr="006A7656">
        <w:t>.</w:t>
      </w:r>
      <w:bookmarkEnd w:id="1394"/>
    </w:p>
    <w:p w14:paraId="3DD0B591" w14:textId="77777777" w:rsidR="00DF37B5" w:rsidRPr="00C4635C" w:rsidRDefault="00DF37B5" w:rsidP="006A7656">
      <w:pPr>
        <w:pStyle w:val="Heading4"/>
        <w:rPr>
          <w:highlight w:val="yellow"/>
          <w:rPrChange w:id="1414" w:author="Erik Hedlin" w:date="2020-10-19T14:25:00Z">
            <w:rPr/>
          </w:rPrChange>
        </w:rPr>
      </w:pPr>
      <w:bookmarkStart w:id="1415" w:name="_Toc504576295"/>
      <w:bookmarkStart w:id="1416" w:name="_Toc2247210"/>
      <w:r w:rsidRPr="00C4635C">
        <w:rPr>
          <w:highlight w:val="yellow"/>
          <w:rPrChange w:id="1417" w:author="Erik Hedlin" w:date="2020-10-19T14:25:00Z">
            <w:rPr/>
          </w:rPrChange>
        </w:rPr>
        <w:lastRenderedPageBreak/>
        <w:t>Small Mammal Monitoring</w:t>
      </w:r>
    </w:p>
    <w:p w14:paraId="0AD2603C" w14:textId="5DB62C8C" w:rsidR="00DF37B5" w:rsidRPr="00C4635C" w:rsidRDefault="00DF37B5" w:rsidP="006A7656">
      <w:pPr>
        <w:pStyle w:val="BodyText-EDI"/>
        <w:rPr>
          <w:ins w:id="1418" w:author="AlastairF" w:date="2020-10-01T14:34:00Z"/>
          <w:highlight w:val="yellow"/>
          <w:rPrChange w:id="1419" w:author="Erik Hedlin" w:date="2020-10-19T14:25:00Z">
            <w:rPr>
              <w:ins w:id="1420" w:author="AlastairF" w:date="2020-10-01T14:34:00Z"/>
            </w:rPr>
          </w:rPrChange>
        </w:rPr>
      </w:pPr>
      <w:bookmarkStart w:id="1421" w:name="_Hlk22836969"/>
      <w:r w:rsidRPr="00C4635C">
        <w:rPr>
          <w:highlight w:val="yellow"/>
          <w:rPrChange w:id="1422" w:author="Erik Hedlin" w:date="2020-10-19T14:25:00Z">
            <w:rPr/>
          </w:rPrChange>
        </w:rPr>
        <w:t>Small mammal monitoring in 20</w:t>
      </w:r>
      <w:ins w:id="1423" w:author="Erik Hedlin" w:date="2020-10-20T11:20:00Z">
        <w:r w:rsidR="00F83B05">
          <w:rPr>
            <w:highlight w:val="yellow"/>
          </w:rPr>
          <w:t>20</w:t>
        </w:r>
      </w:ins>
      <w:del w:id="1424" w:author="Erik Hedlin" w:date="2020-10-20T11:20:00Z">
        <w:r w:rsidRPr="00C4635C" w:rsidDel="00F83B05">
          <w:rPr>
            <w:highlight w:val="yellow"/>
            <w:rPrChange w:id="1425" w:author="Erik Hedlin" w:date="2020-10-19T14:25:00Z">
              <w:rPr/>
            </w:rPrChange>
          </w:rPr>
          <w:delText>19</w:delText>
        </w:r>
      </w:del>
      <w:r w:rsidRPr="00C4635C">
        <w:rPr>
          <w:highlight w:val="yellow"/>
          <w:rPrChange w:id="1426" w:author="Erik Hedlin" w:date="2020-10-19T14:25:00Z">
            <w:rPr/>
          </w:rPrChange>
        </w:rPr>
        <w:t xml:space="preserve"> tallied to a total of 2,880 trap-nights over two, </w:t>
      </w:r>
      <w:del w:id="1427" w:author="Erik Hedlin" w:date="2020-10-20T11:20:00Z">
        <w:r w:rsidRPr="00C4635C" w:rsidDel="00F83B05">
          <w:rPr>
            <w:highlight w:val="yellow"/>
            <w:rPrChange w:id="1428" w:author="Erik Hedlin" w:date="2020-10-19T14:25:00Z">
              <w:rPr/>
            </w:rPrChange>
          </w:rPr>
          <w:delText>6</w:delText>
        </w:r>
      </w:del>
      <w:ins w:id="1429" w:author="Erik Hedlin" w:date="2020-10-20T11:20:00Z">
        <w:r w:rsidR="00F83B05">
          <w:rPr>
            <w:highlight w:val="yellow"/>
          </w:rPr>
          <w:t>3</w:t>
        </w:r>
      </w:ins>
      <w:r w:rsidRPr="00C4635C">
        <w:rPr>
          <w:highlight w:val="yellow"/>
          <w:rPrChange w:id="1430" w:author="Erik Hedlin" w:date="2020-10-19T14:25:00Z">
            <w:rPr/>
          </w:rPrChange>
        </w:rPr>
        <w:t xml:space="preserve">-night trapping sessions. Over the trapping duration, </w:t>
      </w:r>
      <w:ins w:id="1431" w:author="Erik Hedlin" w:date="2020-10-20T11:24:00Z">
        <w:r w:rsidR="00C56B26">
          <w:rPr>
            <w:highlight w:val="yellow"/>
          </w:rPr>
          <w:t>a total of 7 collared</w:t>
        </w:r>
      </w:ins>
      <w:del w:id="1432" w:author="Erik Hedlin" w:date="2020-10-20T11:24:00Z">
        <w:r w:rsidRPr="00C4635C" w:rsidDel="00C56B26">
          <w:rPr>
            <w:highlight w:val="yellow"/>
            <w:rPrChange w:id="1433" w:author="Erik Hedlin" w:date="2020-10-19T14:25:00Z">
              <w:rPr/>
            </w:rPrChange>
          </w:rPr>
          <w:delText>one collare</w:delText>
        </w:r>
      </w:del>
      <w:ins w:id="1434" w:author="Erik Hedlin" w:date="2020-10-20T11:24:00Z">
        <w:r w:rsidR="00C56B26">
          <w:rPr>
            <w:highlight w:val="yellow"/>
          </w:rPr>
          <w:t xml:space="preserve"> and one brown lemming</w:t>
        </w:r>
      </w:ins>
      <w:del w:id="1435" w:author="Erik Hedlin" w:date="2020-10-20T11:24:00Z">
        <w:r w:rsidRPr="00C4635C" w:rsidDel="00C56B26">
          <w:rPr>
            <w:highlight w:val="yellow"/>
            <w:rPrChange w:id="1436" w:author="Erik Hedlin" w:date="2020-10-19T14:25:00Z">
              <w:rPr/>
            </w:rPrChange>
          </w:rPr>
          <w:delText>d lemming was captured,</w:delText>
        </w:r>
      </w:del>
      <w:r w:rsidRPr="00C4635C">
        <w:rPr>
          <w:highlight w:val="yellow"/>
          <w:rPrChange w:id="1437" w:author="Erik Hedlin" w:date="2020-10-19T14:25:00Z">
            <w:rPr/>
          </w:rPrChange>
        </w:rPr>
        <w:t xml:space="preserve"> </w:t>
      </w:r>
      <w:ins w:id="1438" w:author="Erik Hedlin" w:date="2020-10-20T11:25:00Z">
        <w:r w:rsidR="00C56B26">
          <w:rPr>
            <w:highlight w:val="yellow"/>
          </w:rPr>
          <w:t>were trapped</w:t>
        </w:r>
      </w:ins>
      <w:del w:id="1439" w:author="Erik Hedlin" w:date="2020-10-20T11:25:00Z">
        <w:r w:rsidRPr="00C4635C" w:rsidDel="00C56B26">
          <w:rPr>
            <w:highlight w:val="yellow"/>
            <w:rPrChange w:id="1440" w:author="Erik Hedlin" w:date="2020-10-19T14:25:00Z">
              <w:rPr/>
            </w:rPrChange>
          </w:rPr>
          <w:delText>42 traps misfired</w:delText>
        </w:r>
      </w:del>
      <w:del w:id="1441" w:author="Erik Hedlin" w:date="2020-10-20T11:24:00Z">
        <w:r w:rsidRPr="00C4635C" w:rsidDel="00C56B26">
          <w:rPr>
            <w:highlight w:val="yellow"/>
            <w:rPrChange w:id="1442" w:author="Erik Hedlin" w:date="2020-10-19T14:25:00Z">
              <w:rPr/>
            </w:rPrChange>
          </w:rPr>
          <w:delText xml:space="preserve">, </w:delText>
        </w:r>
      </w:del>
      <w:ins w:id="1443" w:author="Erik Hedlin" w:date="2020-10-20T11:24:00Z">
        <w:r w:rsidR="00C56B26">
          <w:rPr>
            <w:highlight w:val="yellow"/>
          </w:rPr>
          <w:t xml:space="preserve">. </w:t>
        </w:r>
      </w:ins>
      <w:ins w:id="1444" w:author="Erik Hedlin" w:date="2020-10-20T11:25:00Z">
        <w:r w:rsidR="00C56B26">
          <w:rPr>
            <w:highlight w:val="yellow"/>
          </w:rPr>
          <w:t xml:space="preserve">This total was an increase from previous years (1 in 2019, and 0 in 2018), and suggests </w:t>
        </w:r>
      </w:ins>
      <w:ins w:id="1445" w:author="Erik Hedlin" w:date="2020-10-20T11:26:00Z">
        <w:r w:rsidR="00C56B26">
          <w:rPr>
            <w:highlight w:val="yellow"/>
          </w:rPr>
          <w:t>higher lemming abundance in the area</w:t>
        </w:r>
      </w:ins>
      <w:del w:id="1446" w:author="Erik Hedlin" w:date="2020-10-20T11:24:00Z">
        <w:r w:rsidRPr="00C4635C" w:rsidDel="00C56B26">
          <w:rPr>
            <w:highlight w:val="yellow"/>
            <w:rPrChange w:id="1447" w:author="Erik Hedlin" w:date="2020-10-19T14:25:00Z">
              <w:rPr/>
            </w:rPrChange>
          </w:rPr>
          <w:delText>and three traps had missing bait. The low detection of small mammals despite high effort indicates a regional low abundance of small mammals in 2019</w:delText>
        </w:r>
      </w:del>
      <w:r w:rsidRPr="00C4635C">
        <w:rPr>
          <w:highlight w:val="yellow"/>
          <w:rPrChange w:id="1448" w:author="Erik Hedlin" w:date="2020-10-19T14:25:00Z">
            <w:rPr/>
          </w:rPrChange>
        </w:rPr>
        <w:t>.</w:t>
      </w:r>
      <w:bookmarkEnd w:id="1421"/>
      <w:ins w:id="1449" w:author="Erik Hedlin" w:date="2020-10-20T11:26:00Z">
        <w:r w:rsidR="00C56B26">
          <w:rPr>
            <w:highlight w:val="yellow"/>
          </w:rPr>
          <w:t xml:space="preserve"> Rough-legged hawk occupancy </w:t>
        </w:r>
      </w:ins>
      <w:ins w:id="1450" w:author="Erik Hedlin" w:date="2020-10-20T11:27:00Z">
        <w:r w:rsidR="00C56B26">
          <w:rPr>
            <w:highlight w:val="yellow"/>
          </w:rPr>
          <w:t xml:space="preserve">and productivity </w:t>
        </w:r>
      </w:ins>
      <w:ins w:id="1451" w:author="Erik Hedlin" w:date="2020-10-20T11:26:00Z">
        <w:r w:rsidR="00C56B26">
          <w:rPr>
            <w:highlight w:val="yellow"/>
          </w:rPr>
          <w:t>was among the highest recorded in the study area</w:t>
        </w:r>
      </w:ins>
      <w:ins w:id="1452" w:author="Erik Hedlin" w:date="2020-10-20T11:27:00Z">
        <w:r w:rsidR="00C56B26">
          <w:rPr>
            <w:highlight w:val="yellow"/>
          </w:rPr>
          <w:t xml:space="preserve"> since 2012 – a fact that suggests lemming abundance was indeed higher throughout the RMA. </w:t>
        </w:r>
      </w:ins>
    </w:p>
    <w:p w14:paraId="3E825FAF" w14:textId="22E65B44" w:rsidR="00A629CD" w:rsidRPr="00C4635C" w:rsidRDefault="00A629CD" w:rsidP="00DF37B5">
      <w:pPr>
        <w:pStyle w:val="Heading4"/>
        <w:rPr>
          <w:ins w:id="1453" w:author="AlastairF" w:date="2020-10-01T15:47:00Z"/>
          <w:highlight w:val="yellow"/>
          <w:rPrChange w:id="1454" w:author="Erik Hedlin" w:date="2020-10-19T14:25:00Z">
            <w:rPr>
              <w:ins w:id="1455" w:author="AlastairF" w:date="2020-10-01T15:47:00Z"/>
            </w:rPr>
          </w:rPrChange>
        </w:rPr>
      </w:pPr>
      <w:ins w:id="1456" w:author="AlastairF" w:date="2020-10-01T14:34:00Z">
        <w:r w:rsidRPr="00C4635C">
          <w:rPr>
            <w:highlight w:val="yellow"/>
            <w:rPrChange w:id="1457" w:author="Erik Hedlin" w:date="2020-10-19T14:25:00Z">
              <w:rPr/>
            </w:rPrChange>
          </w:rPr>
          <w:t>Avian Prey Monitoring</w:t>
        </w:r>
      </w:ins>
    </w:p>
    <w:p w14:paraId="7A48150B" w14:textId="77777777" w:rsidR="00E57BE2" w:rsidRPr="00C4635C" w:rsidRDefault="00E57BE2" w:rsidP="00E57BE2">
      <w:pPr>
        <w:rPr>
          <w:highlight w:val="yellow"/>
          <w:rPrChange w:id="1458" w:author="Erik Hedlin" w:date="2020-10-19T14:25:00Z">
            <w:rPr/>
          </w:rPrChange>
        </w:rPr>
      </w:pPr>
      <w:commentRangeStart w:id="1459"/>
      <w:commentRangeEnd w:id="1459"/>
      <w:ins w:id="1460" w:author="AlastairF" w:date="2020-10-01T15:47:00Z">
        <w:r w:rsidRPr="00C4635C">
          <w:rPr>
            <w:rStyle w:val="CommentReference"/>
            <w:highlight w:val="yellow"/>
            <w:rPrChange w:id="1461" w:author="Erik Hedlin" w:date="2020-10-19T14:25:00Z">
              <w:rPr>
                <w:rStyle w:val="CommentReference"/>
              </w:rPr>
            </w:rPrChange>
          </w:rPr>
          <w:commentReference w:id="1459"/>
        </w:r>
      </w:ins>
    </w:p>
    <w:p w14:paraId="43C28822" w14:textId="77777777" w:rsidR="00DF37B5" w:rsidRPr="00C4635C" w:rsidRDefault="00DF37B5" w:rsidP="00DF37B5">
      <w:pPr>
        <w:pStyle w:val="Heading3"/>
        <w:rPr>
          <w:highlight w:val="yellow"/>
          <w:rPrChange w:id="1462" w:author="Erik Hedlin" w:date="2020-10-19T14:25:00Z">
            <w:rPr/>
          </w:rPrChange>
        </w:rPr>
      </w:pPr>
      <w:bookmarkStart w:id="1463" w:name="_Toc46996155"/>
      <w:commentRangeStart w:id="1464"/>
      <w:r w:rsidRPr="00C4635C">
        <w:rPr>
          <w:highlight w:val="yellow"/>
          <w:rPrChange w:id="1465" w:author="Erik Hedlin" w:date="2020-10-19T14:25:00Z">
            <w:rPr/>
          </w:rPrChange>
        </w:rPr>
        <w:t>Discussion</w:t>
      </w:r>
      <w:bookmarkEnd w:id="1415"/>
      <w:bookmarkEnd w:id="1416"/>
      <w:bookmarkEnd w:id="1463"/>
      <w:commentRangeEnd w:id="1464"/>
      <w:r w:rsidR="006A7656">
        <w:rPr>
          <w:rStyle w:val="CommentReference"/>
          <w:rFonts w:asciiTheme="minorHAnsi" w:hAnsiTheme="minorHAnsi"/>
          <w:b w:val="0"/>
          <w:bCs w:val="0"/>
          <w:caps w:val="0"/>
          <w:color w:val="auto"/>
        </w:rPr>
        <w:commentReference w:id="1464"/>
      </w:r>
    </w:p>
    <w:p w14:paraId="18ED4BE2" w14:textId="7263805E" w:rsidR="00DF37B5" w:rsidRPr="00C4635C" w:rsidRDefault="00DF37B5" w:rsidP="00DF37B5">
      <w:pPr>
        <w:pStyle w:val="BodyText-EDI"/>
        <w:rPr>
          <w:highlight w:val="yellow"/>
          <w:rPrChange w:id="1467" w:author="Erik Hedlin" w:date="2020-10-19T14:25:00Z">
            <w:rPr/>
          </w:rPrChange>
        </w:rPr>
      </w:pPr>
      <w:del w:id="1468" w:author="Erik Hedlin" w:date="2020-10-20T11:28:00Z">
        <w:r w:rsidRPr="00C4635C" w:rsidDel="00C56B26">
          <w:rPr>
            <w:highlight w:val="yellow"/>
            <w:rPrChange w:id="1469" w:author="Erik Hedlin" w:date="2020-10-19T14:25:00Z">
              <w:rPr/>
            </w:rPrChange>
          </w:rPr>
          <w:delText xml:space="preserve">The raptor section continues to address two main issues raised previously by reviewers: 1) clearly defining terminology; and 2) accounting </w:delText>
        </w:r>
      </w:del>
      <w:ins w:id="1470" w:author="AlastairF" w:date="2020-10-01T13:58:00Z">
        <w:del w:id="1471" w:author="Erik Hedlin" w:date="2020-10-20T11:28:00Z">
          <w:r w:rsidR="00527CE1" w:rsidRPr="00C4635C" w:rsidDel="00C56B26">
            <w:rPr>
              <w:highlight w:val="yellow"/>
              <w:rPrChange w:id="1472" w:author="Erik Hedlin" w:date="2020-10-19T14:25:00Z">
                <w:rPr/>
              </w:rPrChange>
            </w:rPr>
            <w:delText xml:space="preserve">documenting </w:delText>
          </w:r>
        </w:del>
      </w:ins>
      <w:del w:id="1473" w:author="Erik Hedlin" w:date="2020-10-20T11:28:00Z">
        <w:r w:rsidRPr="00C4635C" w:rsidDel="00C56B26">
          <w:rPr>
            <w:highlight w:val="yellow"/>
            <w:rPrChange w:id="1474" w:author="Erik Hedlin" w:date="2020-10-19T14:25:00Z">
              <w:rPr/>
            </w:rPrChange>
          </w:rPr>
          <w:delText>for the effect of increased detection of alternative nesting sites on occupancy and reproductive success</w:delText>
        </w:r>
      </w:del>
      <w:ins w:id="1475" w:author="Erik Hedlin" w:date="2020-10-20T11:29:00Z">
        <w:r w:rsidR="00C56B26">
          <w:rPr>
            <w:highlight w:val="yellow"/>
          </w:rPr>
          <w:t xml:space="preserve">Raptor site occupancy and productivity </w:t>
        </w:r>
      </w:ins>
      <w:ins w:id="1476" w:author="Erik Hedlin" w:date="2020-10-20T11:30:00Z">
        <w:r w:rsidR="00C56B26">
          <w:rPr>
            <w:highlight w:val="yellow"/>
          </w:rPr>
          <w:t xml:space="preserve">in 2020 </w:t>
        </w:r>
      </w:ins>
      <w:ins w:id="1477" w:author="Erik Hedlin" w:date="2020-10-20T11:29:00Z">
        <w:r w:rsidR="00C56B26">
          <w:rPr>
            <w:highlight w:val="yellow"/>
          </w:rPr>
          <w:t xml:space="preserve">was </w:t>
        </w:r>
      </w:ins>
      <w:ins w:id="1478" w:author="Erik Hedlin" w:date="2020-10-20T11:30:00Z">
        <w:r w:rsidR="00C56B26">
          <w:rPr>
            <w:highlight w:val="yellow"/>
          </w:rPr>
          <w:t>among the highest observed since 2012. Rough-legged hawks produced 27 more nestlings than the previous record high</w:t>
        </w:r>
      </w:ins>
      <w:ins w:id="1479" w:author="Erik Hedlin" w:date="2020-10-20T11:31:00Z">
        <w:r w:rsidR="00C56B26">
          <w:rPr>
            <w:highlight w:val="yellow"/>
          </w:rPr>
          <w:t>, and peregrine falcons</w:t>
        </w:r>
      </w:ins>
      <w:ins w:id="1480" w:author="Erik Hedlin" w:date="2020-10-20T11:32:00Z">
        <w:r w:rsidR="00C56B26">
          <w:rPr>
            <w:highlight w:val="yellow"/>
          </w:rPr>
          <w:t xml:space="preserve"> were only 2 nestlings short of their previous record (114 in </w:t>
        </w:r>
        <w:r w:rsidR="006A7656">
          <w:rPr>
            <w:highlight w:val="yellow"/>
          </w:rPr>
          <w:t xml:space="preserve">2016). Such high </w:t>
        </w:r>
      </w:ins>
      <w:ins w:id="1481" w:author="Erik Hedlin" w:date="2020-10-20T11:33:00Z">
        <w:r w:rsidR="006A7656">
          <w:rPr>
            <w:highlight w:val="yellow"/>
          </w:rPr>
          <w:t>estimates of occupancy and productivity suggests that the RMA experienced higher than normal prey availability</w:t>
        </w:r>
      </w:ins>
      <w:ins w:id="1482" w:author="Erik Hedlin" w:date="2020-10-20T11:34:00Z">
        <w:r w:rsidR="006A7656">
          <w:rPr>
            <w:highlight w:val="yellow"/>
          </w:rPr>
          <w:t xml:space="preserve"> – a fact corroborated b</w:t>
        </w:r>
      </w:ins>
      <w:ins w:id="1483" w:author="Erik Hedlin" w:date="2020-10-20T11:35:00Z">
        <w:r w:rsidR="006A7656">
          <w:rPr>
            <w:highlight w:val="yellow"/>
          </w:rPr>
          <w:t>y increased small mammal detections -</w:t>
        </w:r>
      </w:ins>
      <w:ins w:id="1484" w:author="Erik Hedlin" w:date="2020-10-20T11:33:00Z">
        <w:r w:rsidR="006A7656">
          <w:rPr>
            <w:highlight w:val="yellow"/>
          </w:rPr>
          <w:t xml:space="preserve"> </w:t>
        </w:r>
      </w:ins>
      <w:ins w:id="1485" w:author="Erik Hedlin" w:date="2020-10-20T11:34:00Z">
        <w:r w:rsidR="006A7656">
          <w:rPr>
            <w:highlight w:val="yellow"/>
          </w:rPr>
          <w:t xml:space="preserve">and </w:t>
        </w:r>
      </w:ins>
      <w:ins w:id="1486" w:author="Erik Hedlin" w:date="2020-10-20T11:33:00Z">
        <w:r w:rsidR="006A7656">
          <w:rPr>
            <w:highlight w:val="yellow"/>
          </w:rPr>
          <w:t xml:space="preserve">with </w:t>
        </w:r>
      </w:ins>
      <w:ins w:id="1487" w:author="Erik Hedlin" w:date="2020-10-20T11:34:00Z">
        <w:r w:rsidR="006A7656">
          <w:rPr>
            <w:highlight w:val="yellow"/>
          </w:rPr>
          <w:t xml:space="preserve">non-disruptive weather conditions. </w:t>
        </w:r>
      </w:ins>
      <w:ins w:id="1488" w:author="Erik Hedlin" w:date="2020-10-20T11:35:00Z">
        <w:r w:rsidR="006A7656">
          <w:rPr>
            <w:highlight w:val="yellow"/>
          </w:rPr>
          <w:t>__ talk about avian surveys here__</w:t>
        </w:r>
      </w:ins>
      <w:ins w:id="1489" w:author="Erik Hedlin" w:date="2020-10-20T11:36:00Z">
        <w:r w:rsidR="006A7656">
          <w:rPr>
            <w:highlight w:val="yellow"/>
          </w:rPr>
          <w:t xml:space="preserve">. </w:t>
        </w:r>
      </w:ins>
      <w:del w:id="1490" w:author="Erik Hedlin" w:date="2020-10-20T11:30:00Z">
        <w:r w:rsidRPr="00C4635C" w:rsidDel="00C56B26">
          <w:rPr>
            <w:highlight w:val="yellow"/>
            <w:rPrChange w:id="1491" w:author="Erik Hedlin" w:date="2020-10-19T14:25:00Z">
              <w:rPr/>
            </w:rPrChange>
          </w:rPr>
          <w:delText xml:space="preserve">. </w:delText>
        </w:r>
      </w:del>
      <w:del w:id="1492" w:author="Erik Hedlin" w:date="2020-10-20T11:36:00Z">
        <w:r w:rsidRPr="00C4635C" w:rsidDel="006A7656">
          <w:rPr>
            <w:highlight w:val="yellow"/>
            <w:rPrChange w:id="1493" w:author="Erik Hedlin" w:date="2020-10-19T14:25:00Z">
              <w:rPr/>
            </w:rPrChange>
          </w:rPr>
          <w:delText xml:space="preserve">Although </w:delText>
        </w:r>
      </w:del>
      <w:del w:id="1494" w:author="Erik Hedlin" w:date="2020-10-20T11:37:00Z">
        <w:r w:rsidRPr="00C4635C" w:rsidDel="006A7656">
          <w:rPr>
            <w:highlight w:val="yellow"/>
            <w:rPrChange w:id="1495" w:author="Erik Hedlin" w:date="2020-10-19T14:25:00Z">
              <w:rPr/>
            </w:rPrChange>
          </w:rPr>
          <w:delText xml:space="preserve">annual variation in reproductive success for Peregrine Falcons and Rough-legged Hawks is apparent, it is most likely representative of natural variability associated with variation in prey availability and weather rather than due to the influence of anthropogenic disturbance. </w:delText>
        </w:r>
      </w:del>
      <w:r w:rsidRPr="00C4635C">
        <w:rPr>
          <w:highlight w:val="yellow"/>
          <w:rPrChange w:id="1496" w:author="Erik Hedlin" w:date="2020-10-19T14:25:00Z">
            <w:rPr/>
          </w:rPrChange>
        </w:rPr>
        <w:t>A potential ongoing decline in Peregrine Falcon occupancy and</w:t>
      </w:r>
      <w:r w:rsidRPr="00C4635C">
        <w:rPr>
          <w:noProof/>
          <w:highlight w:val="yellow"/>
          <w:rPrChange w:id="1497" w:author="Erik Hedlin" w:date="2020-10-19T14:25:00Z">
            <w:rPr>
              <w:noProof/>
            </w:rPr>
          </w:rPrChange>
        </w:rPr>
        <w:t xml:space="preserve"> weak evidence that distance to disturbance may be associated with reduced reproductive success, flagged in 2018, does not appear warranted with the additional data collected in 2019</w:t>
      </w:r>
      <w:r w:rsidRPr="00C4635C">
        <w:rPr>
          <w:highlight w:val="yellow"/>
          <w:rPrChange w:id="1498" w:author="Erik Hedlin" w:date="2020-10-19T14:25:00Z">
            <w:rPr/>
          </w:rPrChange>
        </w:rPr>
        <w:t xml:space="preserve">. For Rough-legged Hawks, occupancy continues to appear to be cyclical (approximately 4-year oscillation), although the anticipated 2019 upswing in Rough-legged Hawk occupancy and reproductive success was not detected. Small mammal monitoring indicated that lemmings and voles remained at low abundance levels, which strongly suggests that occupancy (and therefore count of nestlings) is associated with the natural small mammal cycle </w:t>
      </w:r>
      <w:r w:rsidRPr="00C4635C">
        <w:rPr>
          <w:highlight w:val="yellow"/>
          <w:rPrChange w:id="1499" w:author="Erik Hedlin" w:date="2020-10-19T14:25:00Z">
            <w:rPr/>
          </w:rPrChange>
        </w:rPr>
        <w:fldChar w:fldCharType="begin"/>
      </w:r>
      <w:r w:rsidRPr="00C4635C">
        <w:rPr>
          <w:highlight w:val="yellow"/>
          <w:rPrChange w:id="1500" w:author="Erik Hedlin" w:date="2020-10-19T14:25:00Z">
            <w:rPr/>
          </w:rPrChange>
        </w:rPr>
        <w:instrText xml:space="preserve"> ADDIN ZOTERO_ITEM CSL_CITATION {"citationID":"CZAn7BjP","properties":{"formattedCitation":"(Gilg et al. 2003)","plainCitation":"(Gilg et al. 2003)","noteIndex":0},"citationItems":[{"id":5612,"uris":["http://zotero.org/groups/206810/items/WWWS36GV"],"uri":["http://zotero.org/groups/206810/items/WWWS36GV"],"itemData":{"id":5612,"type":"article-journal","abstract":"The collared lemming in the high-Arctic tundra in Greenland is preyed upon by four species of predators that show marked differences in the numbers of lemmings each consumes and in the dependence of their dynamics on lemming density. A predatorprey model based on the field-estimated predator responses robustly predicts 4-year periodicity in lemming dynamics, in agreement with long-term empirical data. There is no indication in the field that food or space limits lemming population growth, nor is there need in the model to consider those factors. The cyclic dynamics are driven by a 1-year delay in the numerical response of the stoat and stabilized by strongly density-dependent predation by the arctic fox, the snowy owl, and the long-tailed skua.","container-title":"Science","DOI":"10.1126/science.1087509","ISSN":"0036-8075, 1095-9203","issue":"5646","language":"en","note":"PMID: 14593179","page":"866-868","source":"science.sciencemag.org","title":"Cyclic dynamics in a simple vertebrate predator-prey community","volume":"302","author":[{"family":"Gilg","given":"Olivier"},{"family":"Hanski","given":"Ilkka"},{"family":"Sittler","given":"Benoît"}],"issued":{"date-parts":[["2003",10,31]]}}}],"schema":"https://github.com/citation-style-language/schema/raw/master/csl-citation.json"} </w:instrText>
      </w:r>
      <w:r w:rsidRPr="00C4635C">
        <w:rPr>
          <w:highlight w:val="yellow"/>
          <w:rPrChange w:id="1501" w:author="Erik Hedlin" w:date="2020-10-19T14:25:00Z">
            <w:rPr/>
          </w:rPrChange>
        </w:rPr>
        <w:fldChar w:fldCharType="separate"/>
      </w:r>
      <w:r w:rsidRPr="00C4635C">
        <w:rPr>
          <w:highlight w:val="yellow"/>
          <w:rPrChange w:id="1502" w:author="Erik Hedlin" w:date="2020-10-19T14:25:00Z">
            <w:rPr/>
          </w:rPrChange>
        </w:rPr>
        <w:t>(Gilg et al. 2003)</w:t>
      </w:r>
      <w:r w:rsidRPr="00C4635C">
        <w:rPr>
          <w:highlight w:val="yellow"/>
          <w:rPrChange w:id="1503" w:author="Erik Hedlin" w:date="2020-10-19T14:25:00Z">
            <w:rPr/>
          </w:rPrChange>
        </w:rPr>
        <w:fldChar w:fldCharType="end"/>
      </w:r>
      <w:r w:rsidRPr="00C4635C">
        <w:rPr>
          <w:highlight w:val="yellow"/>
          <w:rPrChange w:id="1504" w:author="Erik Hedlin" w:date="2020-10-19T14:25:00Z">
            <w:rPr/>
          </w:rPrChange>
        </w:rPr>
        <w:t>.</w:t>
      </w:r>
    </w:p>
    <w:p w14:paraId="6284D42C" w14:textId="77777777" w:rsidR="00DF37B5" w:rsidRPr="00C4635C" w:rsidRDefault="00DF37B5" w:rsidP="00DF37B5">
      <w:pPr>
        <w:pStyle w:val="BodyText-EDI"/>
        <w:rPr>
          <w:highlight w:val="yellow"/>
          <w:rPrChange w:id="1505" w:author="Erik Hedlin" w:date="2020-10-19T14:25:00Z">
            <w:rPr/>
          </w:rPrChange>
        </w:rPr>
      </w:pPr>
      <w:r w:rsidRPr="00C4635C">
        <w:rPr>
          <w:highlight w:val="yellow"/>
          <w:rPrChange w:id="1506" w:author="Erik Hedlin" w:date="2020-10-19T14:25:00Z">
            <w:rPr/>
          </w:rPrChange>
        </w:rPr>
        <w:t xml:space="preserve">Monitoring of small mammal abundance was incorporated to address whether occupancy and reproductive success of Rough-legged Hawks cycles with small mammal abundance. In addition, weather-related environmental variables are anticipated to be included with distance to anthropogenic disturbance as part of on-going modelling efforts. Based on the analysis to account for distance to disturbance and distance to nearest </w:t>
      </w:r>
      <w:proofErr w:type="spellStart"/>
      <w:r w:rsidRPr="00C4635C">
        <w:rPr>
          <w:highlight w:val="yellow"/>
          <w:rPrChange w:id="1507" w:author="Erik Hedlin" w:date="2020-10-19T14:25:00Z">
            <w:rPr/>
          </w:rPrChange>
        </w:rPr>
        <w:t>neighbour</w:t>
      </w:r>
      <w:proofErr w:type="spellEnd"/>
      <w:r w:rsidRPr="00C4635C">
        <w:rPr>
          <w:highlight w:val="yellow"/>
          <w:rPrChange w:id="1508" w:author="Erik Hedlin" w:date="2020-10-19T14:25:00Z">
            <w:rPr/>
          </w:rPrChange>
        </w:rPr>
        <w:t xml:space="preserve"> individually, and as an interaction, it appears that there is no negative effect of these factors on occupancy (i.e., estimates ± standard errors of λ overlap with 1.0) or reproductive success.</w:t>
      </w:r>
    </w:p>
    <w:p w14:paraId="1CCC893B" w14:textId="77777777" w:rsidR="00DF37B5" w:rsidRPr="00C4635C" w:rsidRDefault="00DF37B5" w:rsidP="00DF37B5">
      <w:pPr>
        <w:pStyle w:val="BodyText-EDI"/>
        <w:rPr>
          <w:highlight w:val="yellow"/>
          <w:rPrChange w:id="1509" w:author="Erik Hedlin" w:date="2020-10-19T14:25:00Z">
            <w:rPr/>
          </w:rPrChange>
        </w:rPr>
      </w:pPr>
      <w:r w:rsidRPr="00C4635C">
        <w:rPr>
          <w:highlight w:val="yellow"/>
          <w:rPrChange w:id="1510" w:author="Erik Hedlin" w:date="2020-10-19T14:25:00Z">
            <w:rPr/>
          </w:rPrChange>
        </w:rPr>
        <w:t>Future monitoring will continue to focus on multiple nesting territory visits annually. Accounting for detection error is an important component of periodic within-season monitoring (to account for the assumption of closure), and surveys should thus be conducted a minimum of twice per season (early incubation and during brood rearing).</w:t>
      </w:r>
    </w:p>
    <w:p w14:paraId="6DB96FD4" w14:textId="77777777" w:rsidR="00DF37B5" w:rsidRPr="00C4635C" w:rsidRDefault="00DF37B5" w:rsidP="00DF37B5">
      <w:pPr>
        <w:pStyle w:val="Heading3"/>
        <w:rPr>
          <w:highlight w:val="yellow"/>
          <w:rPrChange w:id="1511" w:author="Erik Hedlin" w:date="2020-10-19T14:25:00Z">
            <w:rPr/>
          </w:rPrChange>
        </w:rPr>
      </w:pPr>
      <w:bookmarkStart w:id="1512" w:name="_Toc46996156"/>
      <w:r w:rsidRPr="00C4635C">
        <w:rPr>
          <w:highlight w:val="yellow"/>
          <w:rPrChange w:id="1513" w:author="Erik Hedlin" w:date="2020-10-19T14:25:00Z">
            <w:rPr/>
          </w:rPrChange>
        </w:rPr>
        <w:lastRenderedPageBreak/>
        <w:t>Inter-Annual Trends</w:t>
      </w:r>
      <w:bookmarkEnd w:id="1512"/>
    </w:p>
    <w:p w14:paraId="7E03F838" w14:textId="77777777" w:rsidR="00DF37B5" w:rsidRDefault="00DF37B5" w:rsidP="00DF37B5">
      <w:pPr>
        <w:pStyle w:val="BodyText-EDI"/>
      </w:pPr>
      <w:r w:rsidRPr="00C4635C">
        <w:rPr>
          <w:highlight w:val="yellow"/>
          <w:rPrChange w:id="1514" w:author="Erik Hedlin" w:date="2020-10-19T14:25:00Z">
            <w:rPr/>
          </w:rPrChange>
        </w:rPr>
        <w:t xml:space="preserve">Annual variation in productivity for Peregrine Falcons and Rough-legged Hawks is apparent; however, it is most likely representative of natural variability associated with variation in prey availability and weather rather than due to any influence of anthropogenic disturbance. For Rough-legged Hawks, occupancy appears to be cyclical, and strongly suggests that occupancy is associated with presence of </w:t>
      </w:r>
      <w:proofErr w:type="spellStart"/>
      <w:r w:rsidRPr="00C4635C">
        <w:rPr>
          <w:highlight w:val="yellow"/>
          <w:rPrChange w:id="1515" w:author="Erik Hedlin" w:date="2020-10-19T14:25:00Z">
            <w:rPr/>
          </w:rPrChange>
        </w:rPr>
        <w:t>microtine</w:t>
      </w:r>
      <w:proofErr w:type="spellEnd"/>
      <w:r w:rsidRPr="00C4635C">
        <w:rPr>
          <w:highlight w:val="yellow"/>
          <w:rPrChange w:id="1516" w:author="Erik Hedlin" w:date="2020-10-19T14:25:00Z">
            <w:rPr/>
          </w:rPrChange>
        </w:rPr>
        <w:t xml:space="preserve"> rodents, which are known to cycle approximately every four years. Occupancy of potential nesting sites by Gyrfalcons in the RMA </w:t>
      </w:r>
      <w:r w:rsidRPr="00C4635C">
        <w:rPr>
          <w:noProof/>
          <w:highlight w:val="yellow"/>
          <w:rPrChange w:id="1517" w:author="Erik Hedlin" w:date="2020-10-19T14:25:00Z">
            <w:rPr>
              <w:noProof/>
            </w:rPr>
          </w:rPrChange>
        </w:rPr>
        <w:t>have</w:t>
      </w:r>
      <w:r w:rsidRPr="00C4635C">
        <w:rPr>
          <w:highlight w:val="yellow"/>
          <w:rPrChange w:id="1518" w:author="Erik Hedlin" w:date="2020-10-19T14:25:00Z">
            <w:rPr/>
          </w:rPrChange>
        </w:rPr>
        <w:t xml:space="preserve"> been too low to monitor annual trends. At the population level, on-going monitoring suggests that distance to disturbance and distance to nearest </w:t>
      </w:r>
      <w:proofErr w:type="spellStart"/>
      <w:r w:rsidRPr="00C4635C">
        <w:rPr>
          <w:highlight w:val="yellow"/>
          <w:rPrChange w:id="1519" w:author="Erik Hedlin" w:date="2020-10-19T14:25:00Z">
            <w:rPr/>
          </w:rPrChange>
        </w:rPr>
        <w:t>neighbour</w:t>
      </w:r>
      <w:proofErr w:type="spellEnd"/>
      <w:r w:rsidRPr="00C4635C">
        <w:rPr>
          <w:highlight w:val="yellow"/>
          <w:rPrChange w:id="1520" w:author="Erik Hedlin" w:date="2020-10-19T14:25:00Z">
            <w:rPr/>
          </w:rPrChange>
        </w:rPr>
        <w:t xml:space="preserve"> (individually and as an interaction) have no negative effect on occupancy or reproductive success for Peregrine Falcons and </w:t>
      </w:r>
      <w:r w:rsidRPr="00C4635C">
        <w:rPr>
          <w:noProof/>
          <w:highlight w:val="yellow"/>
          <w:rPrChange w:id="1521" w:author="Erik Hedlin" w:date="2020-10-19T14:25:00Z">
            <w:rPr>
              <w:noProof/>
            </w:rPr>
          </w:rPrChange>
        </w:rPr>
        <w:t>Rough-legged</w:t>
      </w:r>
      <w:r w:rsidRPr="00C4635C">
        <w:rPr>
          <w:highlight w:val="yellow"/>
          <w:rPrChange w:id="1522" w:author="Erik Hedlin" w:date="2020-10-19T14:25:00Z">
            <w:rPr/>
          </w:rPrChange>
        </w:rPr>
        <w:t xml:space="preserve"> </w:t>
      </w:r>
      <w:r w:rsidRPr="00C4635C">
        <w:rPr>
          <w:noProof/>
          <w:highlight w:val="yellow"/>
          <w:rPrChange w:id="1523" w:author="Erik Hedlin" w:date="2020-10-19T14:25:00Z">
            <w:rPr>
              <w:noProof/>
            </w:rPr>
          </w:rPrChange>
        </w:rPr>
        <w:t>Hawk</w:t>
      </w:r>
      <w:r w:rsidRPr="00C4635C">
        <w:rPr>
          <w:highlight w:val="yellow"/>
          <w:rPrChange w:id="1524" w:author="Erik Hedlin" w:date="2020-10-19T14:25:00Z">
            <w:rPr/>
          </w:rPrChange>
        </w:rPr>
        <w:t>s.</w:t>
      </w:r>
      <w:r w:rsidRPr="00AF0258">
        <w:t xml:space="preserve"> </w:t>
      </w:r>
    </w:p>
    <w:p w14:paraId="2F84F97E" w14:textId="77777777" w:rsidR="005B4E6B" w:rsidRPr="00DF37B5" w:rsidRDefault="005B4E6B" w:rsidP="00DF37B5"/>
    <w:sectPr w:rsidR="005B4E6B" w:rsidRPr="00DF37B5">
      <w:headerReference w:type="default" r:id="rId27"/>
      <w:headerReference w:type="first" r:id="rId28"/>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09" w:author="AlastairF" w:date="2020-10-01T16:04:00Z" w:initials="A">
    <w:p w14:paraId="055A12E6" w14:textId="77777777" w:rsidR="00FA4371" w:rsidRDefault="00FA4371">
      <w:pPr>
        <w:pStyle w:val="CommentText"/>
      </w:pPr>
      <w:r>
        <w:rPr>
          <w:rStyle w:val="CommentReference"/>
        </w:rPr>
        <w:annotationRef/>
      </w:r>
      <w:r>
        <w:t>Copy paste from prey paper (most recent version)</w:t>
      </w:r>
    </w:p>
    <w:p w14:paraId="4A5DEB24" w14:textId="6C2E3C7C" w:rsidR="00FA4371" w:rsidRDefault="00FA4371">
      <w:pPr>
        <w:pStyle w:val="CommentText"/>
      </w:pPr>
      <w:r>
        <w:t>KH to revise where necessary.</w:t>
      </w:r>
    </w:p>
  </w:comment>
  <w:comment w:id="1459" w:author="AlastairF" w:date="2020-10-01T15:47:00Z" w:initials="A">
    <w:p w14:paraId="53725C5E" w14:textId="1F042E96" w:rsidR="00FA4371" w:rsidRDefault="00FA4371" w:rsidP="00E57BE2">
      <w:pPr>
        <w:pStyle w:val="CommentText"/>
        <w:numPr>
          <w:ilvl w:val="0"/>
          <w:numId w:val="41"/>
        </w:numPr>
        <w:rPr>
          <w:rStyle w:val="CommentReference"/>
        </w:rPr>
      </w:pPr>
      <w:r>
        <w:rPr>
          <w:rStyle w:val="CommentReference"/>
        </w:rPr>
        <w:annotationRef/>
      </w:r>
      <w:r>
        <w:rPr>
          <w:rStyle w:val="CommentReference"/>
        </w:rPr>
        <w:t>Calculate detection function</w:t>
      </w:r>
    </w:p>
    <w:p w14:paraId="43D1BE7B" w14:textId="77777777" w:rsidR="00FA4371" w:rsidRDefault="00FA4371" w:rsidP="00E57BE2">
      <w:pPr>
        <w:pStyle w:val="CommentText"/>
        <w:numPr>
          <w:ilvl w:val="0"/>
          <w:numId w:val="41"/>
        </w:numPr>
        <w:rPr>
          <w:rStyle w:val="CommentReference"/>
        </w:rPr>
      </w:pPr>
      <w:r>
        <w:rPr>
          <w:rStyle w:val="CommentReference"/>
        </w:rPr>
        <w:t>EH to send transect data to KH</w:t>
      </w:r>
    </w:p>
    <w:p w14:paraId="207693B4" w14:textId="2D5227E8" w:rsidR="00FA4371" w:rsidRDefault="00FA4371" w:rsidP="00E57BE2">
      <w:pPr>
        <w:pStyle w:val="CommentText"/>
        <w:numPr>
          <w:ilvl w:val="0"/>
          <w:numId w:val="41"/>
        </w:numPr>
        <w:rPr>
          <w:rStyle w:val="CommentReference"/>
        </w:rPr>
      </w:pPr>
      <w:r>
        <w:rPr>
          <w:rStyle w:val="CommentReference"/>
        </w:rPr>
        <w:t>DSM</w:t>
      </w:r>
    </w:p>
    <w:p w14:paraId="24C00A7C" w14:textId="5CD63330" w:rsidR="00FA4371" w:rsidRDefault="00FA4371" w:rsidP="00E57BE2">
      <w:pPr>
        <w:pStyle w:val="CommentText"/>
        <w:ind w:left="2160"/>
      </w:pPr>
      <w:r>
        <w:rPr>
          <w:rStyle w:val="CommentReference"/>
        </w:rPr>
        <w:t>get</w:t>
      </w:r>
      <w:r>
        <w:t xml:space="preserve"> raster data</w:t>
      </w:r>
    </w:p>
    <w:p w14:paraId="2CD86EF8" w14:textId="77777777" w:rsidR="00FA4371" w:rsidRDefault="00FA4371" w:rsidP="00E57BE2">
      <w:pPr>
        <w:pStyle w:val="CommentText"/>
        <w:ind w:left="2160"/>
      </w:pPr>
      <w:r w:rsidRPr="00FB11ED">
        <w:rPr>
          <w:b/>
        </w:rPr>
        <w:t>NDVI</w:t>
      </w:r>
      <w:r>
        <w:t xml:space="preserve"> KH has</w:t>
      </w:r>
    </w:p>
    <w:p w14:paraId="1A31C862" w14:textId="77777777" w:rsidR="00FA4371" w:rsidRDefault="00FA4371" w:rsidP="00E57BE2">
      <w:pPr>
        <w:pStyle w:val="CommentText"/>
        <w:ind w:left="2160"/>
      </w:pPr>
      <w:r>
        <w:t>Elevation KH has</w:t>
      </w:r>
    </w:p>
    <w:p w14:paraId="17FE9BCF" w14:textId="753C684C" w:rsidR="00FA4371" w:rsidRDefault="00FA4371" w:rsidP="00E57BE2">
      <w:pPr>
        <w:pStyle w:val="CommentText"/>
        <w:ind w:left="2160"/>
      </w:pPr>
      <w:r>
        <w:t>Fresh water KH has will convert to raster</w:t>
      </w:r>
    </w:p>
    <w:p w14:paraId="4B7FB22F" w14:textId="77777777" w:rsidR="00FA4371" w:rsidRDefault="00FA4371" w:rsidP="00E57BE2">
      <w:pPr>
        <w:pStyle w:val="CommentText"/>
        <w:ind w:left="2160"/>
      </w:pPr>
      <w:r>
        <w:t>Ruggedness get from elevation map</w:t>
      </w:r>
    </w:p>
    <w:p w14:paraId="3F05CEAA" w14:textId="11D2F9D7" w:rsidR="00FA4371" w:rsidRDefault="00FA4371" w:rsidP="00E57BE2">
      <w:pPr>
        <w:pStyle w:val="CommentText"/>
        <w:numPr>
          <w:ilvl w:val="0"/>
          <w:numId w:val="41"/>
        </w:numPr>
      </w:pPr>
      <w:r>
        <w:t>Results</w:t>
      </w:r>
    </w:p>
    <w:p w14:paraId="65C76107" w14:textId="32813303" w:rsidR="00FA4371" w:rsidRDefault="00FA4371" w:rsidP="00E57BE2">
      <w:pPr>
        <w:pStyle w:val="CommentText"/>
        <w:numPr>
          <w:ilvl w:val="1"/>
          <w:numId w:val="41"/>
        </w:numPr>
      </w:pPr>
      <w:r>
        <w:t xml:space="preserve"> Figures</w:t>
      </w:r>
    </w:p>
    <w:p w14:paraId="70EFBE81" w14:textId="393981F6" w:rsidR="00FA4371" w:rsidRDefault="00FA4371" w:rsidP="00E57BE2">
      <w:pPr>
        <w:pStyle w:val="CommentText"/>
        <w:numPr>
          <w:ilvl w:val="2"/>
          <w:numId w:val="41"/>
        </w:numPr>
      </w:pPr>
      <w:r>
        <w:t>Covariates for SNBU and LALO</w:t>
      </w:r>
    </w:p>
    <w:p w14:paraId="218ED5E1" w14:textId="2CCFCFF7" w:rsidR="00FA4371" w:rsidRDefault="00FA4371" w:rsidP="00E57BE2">
      <w:pPr>
        <w:pStyle w:val="CommentText"/>
        <w:numPr>
          <w:ilvl w:val="2"/>
          <w:numId w:val="41"/>
        </w:numPr>
      </w:pPr>
      <w:r>
        <w:t xml:space="preserve">Surface with nesting sites </w:t>
      </w:r>
    </w:p>
    <w:p w14:paraId="355DE6BF" w14:textId="6E3B8AB0" w:rsidR="00FA4371" w:rsidRDefault="00FA4371" w:rsidP="00E57BE2">
      <w:pPr>
        <w:pStyle w:val="CommentText"/>
        <w:numPr>
          <w:ilvl w:val="1"/>
          <w:numId w:val="41"/>
        </w:numPr>
      </w:pPr>
      <w:r>
        <w:t>Tables</w:t>
      </w:r>
    </w:p>
    <w:p w14:paraId="7D447759" w14:textId="76ADDC12" w:rsidR="00FA4371" w:rsidRDefault="00FA4371" w:rsidP="00BE3B1F">
      <w:pPr>
        <w:pStyle w:val="CommentText"/>
        <w:numPr>
          <w:ilvl w:val="2"/>
          <w:numId w:val="41"/>
        </w:numPr>
      </w:pPr>
      <w:r>
        <w:t>Detections species, or blurb</w:t>
      </w:r>
    </w:p>
    <w:p w14:paraId="496F28A8" w14:textId="04E715E1" w:rsidR="00FA4371" w:rsidRDefault="00FA4371" w:rsidP="00BE3B1F">
      <w:pPr>
        <w:pStyle w:val="CommentText"/>
        <w:numPr>
          <w:ilvl w:val="2"/>
          <w:numId w:val="41"/>
        </w:numPr>
      </w:pPr>
      <w:r>
        <w:t>Parameter estimates SNBU and LAL</w:t>
      </w:r>
    </w:p>
    <w:p w14:paraId="303F0360" w14:textId="3AA02A80" w:rsidR="00FA4371" w:rsidRDefault="00FA4371" w:rsidP="0071261E">
      <w:pPr>
        <w:pStyle w:val="CommentText"/>
        <w:numPr>
          <w:ilvl w:val="1"/>
          <w:numId w:val="41"/>
        </w:numPr>
      </w:pPr>
      <w:r>
        <w:t>Bullets results</w:t>
      </w:r>
    </w:p>
    <w:p w14:paraId="2D8B355C" w14:textId="3767C377" w:rsidR="00FA4371" w:rsidRDefault="00FA4371" w:rsidP="0071261E">
      <w:pPr>
        <w:pStyle w:val="CommentText"/>
        <w:numPr>
          <w:ilvl w:val="0"/>
          <w:numId w:val="41"/>
        </w:numPr>
      </w:pPr>
      <w:r>
        <w:t>Discussion</w:t>
      </w:r>
    </w:p>
    <w:p w14:paraId="22C27151" w14:textId="41E61A7E" w:rsidR="00FA4371" w:rsidRDefault="00FA4371" w:rsidP="0071261E">
      <w:pPr>
        <w:pStyle w:val="CommentText"/>
        <w:numPr>
          <w:ilvl w:val="1"/>
          <w:numId w:val="41"/>
        </w:numPr>
      </w:pPr>
      <w:r>
        <w:t>A few key points bullet form</w:t>
      </w:r>
    </w:p>
    <w:p w14:paraId="008068BA" w14:textId="7CE3822C" w:rsidR="00FA4371" w:rsidRDefault="00FA4371">
      <w:pPr>
        <w:pStyle w:val="CommentText"/>
      </w:pPr>
    </w:p>
  </w:comment>
  <w:comment w:id="1464" w:author="Erik Hedlin" w:date="2020-10-20T11:39:00Z" w:initials="EH">
    <w:p w14:paraId="6E407FA5" w14:textId="348D8C80" w:rsidR="006A7656" w:rsidRDefault="006A7656">
      <w:pPr>
        <w:pStyle w:val="CommentText"/>
      </w:pPr>
      <w:r>
        <w:rPr>
          <w:rStyle w:val="CommentReference"/>
        </w:rPr>
        <w:annotationRef/>
      </w:r>
      <w:r>
        <w:t xml:space="preserve">Edited this some, but maybe it’s better to wait until </w:t>
      </w:r>
      <w:proofErr w:type="spellStart"/>
      <w:r>
        <w:t>kev’s</w:t>
      </w:r>
      <w:proofErr w:type="spellEnd"/>
      <w:r>
        <w:t xml:space="preserve"> results are in. </w:t>
      </w:r>
      <w:r>
        <w:t>I’m also don’t have a good understanding of what’s important to emphasize to BIM.</w:t>
      </w:r>
      <w:bookmarkStart w:id="1466" w:name="_GoBack"/>
      <w:bookmarkEnd w:id="1466"/>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5DEB24" w15:done="0"/>
  <w15:commentEx w15:paraId="008068BA" w15:done="0"/>
  <w15:commentEx w15:paraId="6E407F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07C9C" w16cex:dateUtc="2020-10-01T22:04:00Z"/>
  <w16cex:commentExtensible w16cex:durableId="232078A6" w16cex:dateUtc="2020-10-01T21: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5DEB24" w16cid:durableId="23207C9C"/>
  <w16cid:commentId w16cid:paraId="008068BA" w16cid:durableId="232078A6"/>
  <w16cid:commentId w16cid:paraId="6E407FA5" w16cid:durableId="23394B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C2B85C" w14:textId="77777777" w:rsidR="00164F13" w:rsidRDefault="00164F13">
      <w:pPr>
        <w:spacing w:after="0" w:line="240" w:lineRule="auto"/>
      </w:pPr>
      <w:r>
        <w:separator/>
      </w:r>
    </w:p>
  </w:endnote>
  <w:endnote w:type="continuationSeparator" w:id="0">
    <w:p w14:paraId="4C5AFCEE" w14:textId="77777777" w:rsidR="00164F13" w:rsidRDefault="00164F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A5E4F9" w14:textId="77777777" w:rsidR="00164F13" w:rsidRDefault="00164F13">
      <w:pPr>
        <w:spacing w:after="0" w:line="240" w:lineRule="auto"/>
      </w:pPr>
      <w:r>
        <w:separator/>
      </w:r>
    </w:p>
  </w:footnote>
  <w:footnote w:type="continuationSeparator" w:id="0">
    <w:p w14:paraId="0D6C37EC" w14:textId="77777777" w:rsidR="00164F13" w:rsidRDefault="00164F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80"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8010"/>
      <w:gridCol w:w="2070"/>
    </w:tblGrid>
    <w:tr w:rsidR="00FA4371" w14:paraId="39F080AD" w14:textId="77777777" w:rsidTr="008A1C71">
      <w:sdt>
        <w:sdtPr>
          <w:alias w:val="Title"/>
          <w:tag w:val=""/>
          <w:id w:val="-2029090281"/>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010" w:type="dxa"/>
              <w:tcBorders>
                <w:bottom w:val="single" w:sz="4" w:space="0" w:color="006990"/>
              </w:tcBorders>
              <w:vAlign w:val="bottom"/>
            </w:tcPr>
            <w:p w14:paraId="6C9F1036" w14:textId="77777777" w:rsidR="00FA4371" w:rsidRDefault="00FA4371" w:rsidP="008A1C71">
              <w:pPr>
                <w:pStyle w:val="Header"/>
              </w:pPr>
              <w:r>
                <w:t xml:space="preserve">     </w:t>
              </w:r>
            </w:p>
          </w:tc>
        </w:sdtContent>
      </w:sdt>
      <w:tc>
        <w:tcPr>
          <w:tcW w:w="2070" w:type="dxa"/>
          <w:tcBorders>
            <w:bottom w:val="single" w:sz="4" w:space="0" w:color="006990"/>
          </w:tcBorders>
          <w:vAlign w:val="bottom"/>
        </w:tcPr>
        <w:p w14:paraId="2D3DE114" w14:textId="77777777" w:rsidR="00FA4371" w:rsidRDefault="00FA4371" w:rsidP="008A1C71">
          <w:pPr>
            <w:pStyle w:val="Header"/>
            <w:jc w:val="right"/>
          </w:pPr>
          <w:r w:rsidRPr="006C6788">
            <w:rPr>
              <w:noProof/>
              <w:lang w:val="en-US"/>
            </w:rPr>
            <w:drawing>
              <wp:inline distT="0" distB="0" distL="0" distR="0" wp14:anchorId="772C4BEF" wp14:editId="796A11D2">
                <wp:extent cx="574040" cy="340360"/>
                <wp:effectExtent l="19050" t="0" r="0" b="0"/>
                <wp:docPr id="37"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5A854077" w14:textId="77777777" w:rsidR="00FA4371" w:rsidRPr="00433572" w:rsidRDefault="00FA4371" w:rsidP="008A1C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3152"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10359"/>
      <w:gridCol w:w="2793"/>
    </w:tblGrid>
    <w:tr w:rsidR="00FA4371" w14:paraId="2E6E00C3" w14:textId="77777777" w:rsidTr="008A1C71">
      <w:trPr>
        <w:trHeight w:val="454"/>
      </w:trPr>
      <w:sdt>
        <w:sdtPr>
          <w:alias w:val="Title"/>
          <w:tag w:val=""/>
          <w:id w:val="1321311039"/>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10359" w:type="dxa"/>
              <w:tcBorders>
                <w:bottom w:val="single" w:sz="4" w:space="0" w:color="006990"/>
              </w:tcBorders>
              <w:vAlign w:val="bottom"/>
            </w:tcPr>
            <w:p w14:paraId="3A24A823" w14:textId="77777777" w:rsidR="00FA4371" w:rsidRDefault="00FA4371" w:rsidP="008A1C71">
              <w:pPr>
                <w:pStyle w:val="Header"/>
              </w:pPr>
              <w:r>
                <w:t xml:space="preserve">     </w:t>
              </w:r>
            </w:p>
          </w:tc>
        </w:sdtContent>
      </w:sdt>
      <w:tc>
        <w:tcPr>
          <w:tcW w:w="2793" w:type="dxa"/>
          <w:tcBorders>
            <w:bottom w:val="single" w:sz="4" w:space="0" w:color="006990"/>
          </w:tcBorders>
          <w:vAlign w:val="bottom"/>
        </w:tcPr>
        <w:p w14:paraId="2B531C36" w14:textId="77777777" w:rsidR="00FA4371" w:rsidRDefault="00FA4371" w:rsidP="008A1C71">
          <w:pPr>
            <w:pStyle w:val="Header"/>
            <w:jc w:val="right"/>
          </w:pPr>
          <w:r w:rsidRPr="006C6788">
            <w:rPr>
              <w:noProof/>
              <w:lang w:val="en-US"/>
            </w:rPr>
            <w:drawing>
              <wp:inline distT="0" distB="0" distL="0" distR="0" wp14:anchorId="753AAB2F" wp14:editId="66C61AB0">
                <wp:extent cx="574040" cy="340360"/>
                <wp:effectExtent l="19050" t="0" r="0" b="0"/>
                <wp:docPr id="38"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4D1FF4B5" w14:textId="77777777" w:rsidR="00FA4371" w:rsidRPr="00433572" w:rsidRDefault="00FA4371" w:rsidP="008A1C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single" w:sz="6" w:space="0" w:color="004F71"/>
        <w:right w:val="none" w:sz="0" w:space="0" w:color="auto"/>
        <w:insideH w:val="none" w:sz="0" w:space="0" w:color="auto"/>
        <w:insideV w:val="none" w:sz="0" w:space="0" w:color="auto"/>
      </w:tblBorders>
      <w:tblLayout w:type="fixed"/>
      <w:tblCellMar>
        <w:top w:w="72" w:type="dxa"/>
        <w:left w:w="72" w:type="dxa"/>
        <w:bottom w:w="72" w:type="dxa"/>
        <w:right w:w="72" w:type="dxa"/>
      </w:tblCellMar>
      <w:tblLook w:val="04A0" w:firstRow="1" w:lastRow="0" w:firstColumn="1" w:lastColumn="0" w:noHBand="0" w:noVBand="1"/>
    </w:tblPr>
    <w:tblGrid>
      <w:gridCol w:w="8640"/>
      <w:gridCol w:w="1440"/>
    </w:tblGrid>
    <w:tr w:rsidR="00FA4371" w14:paraId="20770D28" w14:textId="77777777" w:rsidTr="008A1C71">
      <w:sdt>
        <w:sdtPr>
          <w:alias w:val="Title"/>
          <w:tag w:val=""/>
          <w:id w:val="666763498"/>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640" w:type="dxa"/>
            </w:tcPr>
            <w:p w14:paraId="199A393A" w14:textId="77777777" w:rsidR="00FA4371" w:rsidRDefault="00FA4371" w:rsidP="008A1C71">
              <w:pPr>
                <w:pStyle w:val="Header"/>
              </w:pPr>
              <w:r>
                <w:t xml:space="preserve">     </w:t>
              </w:r>
            </w:p>
          </w:tc>
        </w:sdtContent>
      </w:sdt>
      <w:tc>
        <w:tcPr>
          <w:tcW w:w="1440" w:type="dxa"/>
          <w:vAlign w:val="bottom"/>
        </w:tcPr>
        <w:p w14:paraId="4C9237E4" w14:textId="77777777" w:rsidR="00FA4371" w:rsidRDefault="00FA4371" w:rsidP="008A1C71">
          <w:pPr>
            <w:pStyle w:val="Header"/>
            <w:jc w:val="right"/>
          </w:pPr>
          <w:r>
            <w:rPr>
              <w:noProof/>
              <w:lang w:val="en-US"/>
            </w:rPr>
            <w:drawing>
              <wp:anchor distT="0" distB="0" distL="114300" distR="114300" simplePos="0" relativeHeight="251662336" behindDoc="0" locked="0" layoutInCell="1" allowOverlap="1" wp14:anchorId="58FAD270" wp14:editId="2968003C">
                <wp:simplePos x="6172200" y="371475"/>
                <wp:positionH relativeFrom="column">
                  <wp:posOffset>375285</wp:posOffset>
                </wp:positionH>
                <wp:positionV relativeFrom="margin">
                  <wp:posOffset>-120650</wp:posOffset>
                </wp:positionV>
                <wp:extent cx="447675" cy="262255"/>
                <wp:effectExtent l="0" t="0" r="9525" b="444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nly_PS_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7675" cy="262255"/>
                        </a:xfrm>
                        <a:prstGeom prst="rect">
                          <a:avLst/>
                        </a:prstGeom>
                      </pic:spPr>
                    </pic:pic>
                  </a:graphicData>
                </a:graphic>
                <wp14:sizeRelH relativeFrom="margin">
                  <wp14:pctWidth>0</wp14:pctWidth>
                </wp14:sizeRelH>
                <wp14:sizeRelV relativeFrom="margin">
                  <wp14:pctHeight>0</wp14:pctHeight>
                </wp14:sizeRelV>
              </wp:anchor>
            </w:drawing>
          </w:r>
        </w:p>
      </w:tc>
    </w:tr>
  </w:tbl>
  <w:p w14:paraId="12407D84" w14:textId="77777777" w:rsidR="00FA4371" w:rsidRDefault="00FA437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70"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8010"/>
      <w:gridCol w:w="2160"/>
    </w:tblGrid>
    <w:tr w:rsidR="00FA4371" w14:paraId="6869458C" w14:textId="77777777" w:rsidTr="008A1C71">
      <w:sdt>
        <w:sdtPr>
          <w:alias w:val="Title"/>
          <w:tag w:val=""/>
          <w:id w:val="-1685358103"/>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010" w:type="dxa"/>
              <w:tcBorders>
                <w:bottom w:val="single" w:sz="4" w:space="0" w:color="006990"/>
              </w:tcBorders>
              <w:vAlign w:val="bottom"/>
            </w:tcPr>
            <w:p w14:paraId="7FD7366F" w14:textId="77777777" w:rsidR="00FA4371" w:rsidRDefault="00FA4371" w:rsidP="008A1C71">
              <w:pPr>
                <w:pStyle w:val="Header"/>
              </w:pPr>
              <w:r>
                <w:t xml:space="preserve">     </w:t>
              </w:r>
            </w:p>
          </w:tc>
        </w:sdtContent>
      </w:sdt>
      <w:tc>
        <w:tcPr>
          <w:tcW w:w="2160" w:type="dxa"/>
          <w:tcBorders>
            <w:bottom w:val="single" w:sz="4" w:space="0" w:color="006990"/>
          </w:tcBorders>
          <w:vAlign w:val="bottom"/>
        </w:tcPr>
        <w:p w14:paraId="7E5044B8" w14:textId="77777777" w:rsidR="00FA4371" w:rsidRDefault="00FA4371" w:rsidP="008A1C71">
          <w:pPr>
            <w:pStyle w:val="Header"/>
            <w:jc w:val="right"/>
          </w:pPr>
          <w:r w:rsidRPr="006C6788">
            <w:rPr>
              <w:noProof/>
              <w:lang w:val="en-US"/>
            </w:rPr>
            <w:drawing>
              <wp:inline distT="0" distB="0" distL="0" distR="0" wp14:anchorId="15DDC6B4" wp14:editId="781CB71C">
                <wp:extent cx="574040" cy="340360"/>
                <wp:effectExtent l="19050" t="0" r="0" b="0"/>
                <wp:docPr id="1"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299DEBB2" w14:textId="77777777" w:rsidR="00FA4371" w:rsidRPr="00433572" w:rsidRDefault="00FA4371" w:rsidP="008A1C7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single" w:sz="6" w:space="0" w:color="004F71"/>
        <w:right w:val="none" w:sz="0" w:space="0" w:color="auto"/>
        <w:insideH w:val="none" w:sz="0" w:space="0" w:color="auto"/>
        <w:insideV w:val="none" w:sz="0" w:space="0" w:color="auto"/>
      </w:tblBorders>
      <w:tblLayout w:type="fixed"/>
      <w:tblCellMar>
        <w:top w:w="72" w:type="dxa"/>
        <w:left w:w="72" w:type="dxa"/>
        <w:bottom w:w="72" w:type="dxa"/>
        <w:right w:w="72" w:type="dxa"/>
      </w:tblCellMar>
      <w:tblLook w:val="04A0" w:firstRow="1" w:lastRow="0" w:firstColumn="1" w:lastColumn="0" w:noHBand="0" w:noVBand="1"/>
    </w:tblPr>
    <w:tblGrid>
      <w:gridCol w:w="8640"/>
      <w:gridCol w:w="1440"/>
    </w:tblGrid>
    <w:tr w:rsidR="00FA4371" w14:paraId="0BCB285C" w14:textId="77777777" w:rsidTr="008A1C71">
      <w:sdt>
        <w:sdtPr>
          <w:alias w:val="Title"/>
          <w:tag w:val=""/>
          <w:id w:val="1070768310"/>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640" w:type="dxa"/>
            </w:tcPr>
            <w:p w14:paraId="6AF124AB" w14:textId="77777777" w:rsidR="00FA4371" w:rsidRDefault="00FA4371" w:rsidP="008A1C71">
              <w:pPr>
                <w:pStyle w:val="Header"/>
              </w:pPr>
              <w:r>
                <w:t xml:space="preserve">     </w:t>
              </w:r>
            </w:p>
          </w:tc>
        </w:sdtContent>
      </w:sdt>
      <w:tc>
        <w:tcPr>
          <w:tcW w:w="1440" w:type="dxa"/>
          <w:vAlign w:val="bottom"/>
        </w:tcPr>
        <w:p w14:paraId="4018A051" w14:textId="77777777" w:rsidR="00FA4371" w:rsidRDefault="00FA4371" w:rsidP="008A1C71">
          <w:pPr>
            <w:pStyle w:val="Header"/>
            <w:jc w:val="right"/>
          </w:pPr>
          <w:r>
            <w:rPr>
              <w:noProof/>
              <w:lang w:val="en-US"/>
            </w:rPr>
            <w:drawing>
              <wp:anchor distT="0" distB="0" distL="114300" distR="114300" simplePos="0" relativeHeight="251663360" behindDoc="0" locked="0" layoutInCell="1" allowOverlap="1" wp14:anchorId="00A9B792" wp14:editId="09F3FC09">
                <wp:simplePos x="6172200" y="371475"/>
                <wp:positionH relativeFrom="column">
                  <wp:posOffset>375285</wp:posOffset>
                </wp:positionH>
                <wp:positionV relativeFrom="margin">
                  <wp:posOffset>-120650</wp:posOffset>
                </wp:positionV>
                <wp:extent cx="447675" cy="262255"/>
                <wp:effectExtent l="0" t="0" r="9525"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nly_PS_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7675" cy="262255"/>
                        </a:xfrm>
                        <a:prstGeom prst="rect">
                          <a:avLst/>
                        </a:prstGeom>
                      </pic:spPr>
                    </pic:pic>
                  </a:graphicData>
                </a:graphic>
                <wp14:sizeRelH relativeFrom="margin">
                  <wp14:pctWidth>0</wp14:pctWidth>
                </wp14:sizeRelH>
                <wp14:sizeRelV relativeFrom="margin">
                  <wp14:pctHeight>0</wp14:pctHeight>
                </wp14:sizeRelV>
              </wp:anchor>
            </w:drawing>
          </w:r>
        </w:p>
      </w:tc>
    </w:tr>
  </w:tbl>
  <w:p w14:paraId="0BD7F83D" w14:textId="77777777" w:rsidR="00FA4371" w:rsidRDefault="00FA437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70"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8010"/>
      <w:gridCol w:w="2160"/>
    </w:tblGrid>
    <w:tr w:rsidR="00FA4371" w:rsidRPr="00DF37B5" w14:paraId="2C7B3A02" w14:textId="77777777" w:rsidTr="008A1C71">
      <w:sdt>
        <w:sdtPr>
          <w:alias w:val="Title"/>
          <w:tag w:val=""/>
          <w:id w:val="-1892798813"/>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010" w:type="dxa"/>
              <w:tcBorders>
                <w:bottom w:val="single" w:sz="4" w:space="0" w:color="006990"/>
              </w:tcBorders>
              <w:vAlign w:val="bottom"/>
            </w:tcPr>
            <w:p w14:paraId="7FBB57EC" w14:textId="77777777" w:rsidR="00FA4371" w:rsidRPr="00DF37B5" w:rsidRDefault="00FA4371" w:rsidP="00DF37B5">
              <w:r w:rsidRPr="00DF37B5">
                <w:t xml:space="preserve">     </w:t>
              </w:r>
            </w:p>
          </w:tc>
        </w:sdtContent>
      </w:sdt>
      <w:tc>
        <w:tcPr>
          <w:tcW w:w="2160" w:type="dxa"/>
          <w:tcBorders>
            <w:bottom w:val="single" w:sz="4" w:space="0" w:color="006990"/>
          </w:tcBorders>
          <w:vAlign w:val="bottom"/>
        </w:tcPr>
        <w:p w14:paraId="5128FCE8" w14:textId="77777777" w:rsidR="00FA4371" w:rsidRPr="00DF37B5" w:rsidRDefault="00FA4371" w:rsidP="00DF37B5">
          <w:r w:rsidRPr="00DF37B5">
            <w:rPr>
              <w:noProof/>
            </w:rPr>
            <w:drawing>
              <wp:inline distT="0" distB="0" distL="0" distR="0" wp14:anchorId="47B4C898" wp14:editId="7D804DED">
                <wp:extent cx="574040" cy="340360"/>
                <wp:effectExtent l="19050" t="0" r="0" b="0"/>
                <wp:docPr id="40"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0E6D1D85" w14:textId="77777777" w:rsidR="00FA4371" w:rsidRPr="00DF37B5" w:rsidRDefault="00FA4371" w:rsidP="00DF37B5"/>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single" w:sz="6" w:space="0" w:color="004F71"/>
        <w:right w:val="none" w:sz="0" w:space="0" w:color="auto"/>
        <w:insideH w:val="none" w:sz="0" w:space="0" w:color="auto"/>
        <w:insideV w:val="none" w:sz="0" w:space="0" w:color="auto"/>
      </w:tblBorders>
      <w:tblLayout w:type="fixed"/>
      <w:tblCellMar>
        <w:top w:w="72" w:type="dxa"/>
        <w:left w:w="72" w:type="dxa"/>
        <w:bottom w:w="72" w:type="dxa"/>
        <w:right w:w="72" w:type="dxa"/>
      </w:tblCellMar>
      <w:tblLook w:val="04A0" w:firstRow="1" w:lastRow="0" w:firstColumn="1" w:lastColumn="0" w:noHBand="0" w:noVBand="1"/>
    </w:tblPr>
    <w:tblGrid>
      <w:gridCol w:w="8640"/>
      <w:gridCol w:w="1440"/>
    </w:tblGrid>
    <w:tr w:rsidR="00FA4371" w:rsidRPr="00DF37B5" w14:paraId="73121FDE" w14:textId="77777777" w:rsidTr="008A1C71">
      <w:sdt>
        <w:sdtPr>
          <w:alias w:val="Title"/>
          <w:tag w:val=""/>
          <w:id w:val="1827090158"/>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640" w:type="dxa"/>
            </w:tcPr>
            <w:p w14:paraId="543CB131" w14:textId="77777777" w:rsidR="00FA4371" w:rsidRPr="00DF37B5" w:rsidRDefault="00FA4371" w:rsidP="00DF37B5">
              <w:r w:rsidRPr="00DF37B5">
                <w:t xml:space="preserve">     </w:t>
              </w:r>
            </w:p>
          </w:tc>
        </w:sdtContent>
      </w:sdt>
      <w:tc>
        <w:tcPr>
          <w:tcW w:w="1440" w:type="dxa"/>
          <w:vAlign w:val="bottom"/>
        </w:tcPr>
        <w:p w14:paraId="3766853C" w14:textId="77777777" w:rsidR="00FA4371" w:rsidRPr="00DF37B5" w:rsidRDefault="00FA4371" w:rsidP="00DF37B5">
          <w:r w:rsidRPr="00DF37B5">
            <w:rPr>
              <w:noProof/>
            </w:rPr>
            <w:drawing>
              <wp:anchor distT="0" distB="0" distL="114300" distR="114300" simplePos="0" relativeHeight="251660288" behindDoc="0" locked="0" layoutInCell="1" allowOverlap="1" wp14:anchorId="3E3A6DB7" wp14:editId="628FDF9E">
                <wp:simplePos x="6172200" y="371475"/>
                <wp:positionH relativeFrom="column">
                  <wp:posOffset>375285</wp:posOffset>
                </wp:positionH>
                <wp:positionV relativeFrom="margin">
                  <wp:posOffset>-120650</wp:posOffset>
                </wp:positionV>
                <wp:extent cx="447675" cy="262255"/>
                <wp:effectExtent l="0" t="0" r="9525" b="444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nly_PS_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7675" cy="262255"/>
                        </a:xfrm>
                        <a:prstGeom prst="rect">
                          <a:avLst/>
                        </a:prstGeom>
                      </pic:spPr>
                    </pic:pic>
                  </a:graphicData>
                </a:graphic>
                <wp14:sizeRelH relativeFrom="margin">
                  <wp14:pctWidth>0</wp14:pctWidth>
                </wp14:sizeRelH>
                <wp14:sizeRelV relativeFrom="margin">
                  <wp14:pctHeight>0</wp14:pctHeight>
                </wp14:sizeRelV>
              </wp:anchor>
            </w:drawing>
          </w:r>
        </w:p>
      </w:tc>
    </w:tr>
  </w:tbl>
  <w:p w14:paraId="195D7605" w14:textId="77777777" w:rsidR="00FA4371" w:rsidRPr="00DF37B5" w:rsidRDefault="00FA4371" w:rsidP="00DF37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4A222B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04C8E9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C61A5F2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61E583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22ABAC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0AE9C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8"/>
    <w:multiLevelType w:val="singleLevel"/>
    <w:tmpl w:val="A97A47B8"/>
    <w:lvl w:ilvl="0">
      <w:start w:val="1"/>
      <w:numFmt w:val="decimal"/>
      <w:pStyle w:val="ListNumber"/>
      <w:lvlText w:val="%1."/>
      <w:lvlJc w:val="left"/>
      <w:pPr>
        <w:ind w:left="1080" w:hanging="360"/>
      </w:pPr>
    </w:lvl>
  </w:abstractNum>
  <w:abstractNum w:abstractNumId="7" w15:restartNumberingAfterBreak="0">
    <w:nsid w:val="05D44866"/>
    <w:multiLevelType w:val="hybridMultilevel"/>
    <w:tmpl w:val="45566B6A"/>
    <w:lvl w:ilvl="0" w:tplc="47167BE2">
      <w:start w:val="1"/>
      <w:numFmt w:val="upperLetter"/>
      <w:pStyle w:val="Appendix-EDI"/>
      <w:lvlText w:val="Appendix %1"/>
      <w:lvlJc w:val="left"/>
      <w:pPr>
        <w:ind w:left="3054" w:hanging="360"/>
      </w:pPr>
    </w:lvl>
    <w:lvl w:ilvl="1" w:tplc="04090019">
      <w:start w:val="1"/>
      <w:numFmt w:val="lowerLetter"/>
      <w:lvlText w:val="%2."/>
      <w:lvlJc w:val="left"/>
      <w:pPr>
        <w:ind w:left="3774" w:hanging="360"/>
      </w:pPr>
    </w:lvl>
    <w:lvl w:ilvl="2" w:tplc="0409001B">
      <w:start w:val="1"/>
      <w:numFmt w:val="lowerRoman"/>
      <w:lvlText w:val="%3."/>
      <w:lvlJc w:val="right"/>
      <w:pPr>
        <w:ind w:left="4494" w:hanging="180"/>
      </w:pPr>
    </w:lvl>
    <w:lvl w:ilvl="3" w:tplc="0409000F">
      <w:start w:val="1"/>
      <w:numFmt w:val="decimal"/>
      <w:lvlText w:val="%4."/>
      <w:lvlJc w:val="left"/>
      <w:pPr>
        <w:ind w:left="5214" w:hanging="360"/>
      </w:pPr>
    </w:lvl>
    <w:lvl w:ilvl="4" w:tplc="04090019">
      <w:start w:val="1"/>
      <w:numFmt w:val="lowerLetter"/>
      <w:lvlText w:val="%5."/>
      <w:lvlJc w:val="left"/>
      <w:pPr>
        <w:ind w:left="5934" w:hanging="360"/>
      </w:pPr>
    </w:lvl>
    <w:lvl w:ilvl="5" w:tplc="0409001B">
      <w:start w:val="1"/>
      <w:numFmt w:val="lowerRoman"/>
      <w:lvlText w:val="%6."/>
      <w:lvlJc w:val="right"/>
      <w:pPr>
        <w:ind w:left="6654" w:hanging="180"/>
      </w:pPr>
    </w:lvl>
    <w:lvl w:ilvl="6" w:tplc="0409000F">
      <w:start w:val="1"/>
      <w:numFmt w:val="decimal"/>
      <w:lvlText w:val="%7."/>
      <w:lvlJc w:val="left"/>
      <w:pPr>
        <w:ind w:left="7374" w:hanging="360"/>
      </w:pPr>
    </w:lvl>
    <w:lvl w:ilvl="7" w:tplc="04090019">
      <w:start w:val="1"/>
      <w:numFmt w:val="lowerLetter"/>
      <w:lvlText w:val="%8."/>
      <w:lvlJc w:val="left"/>
      <w:pPr>
        <w:ind w:left="8094" w:hanging="360"/>
      </w:pPr>
    </w:lvl>
    <w:lvl w:ilvl="8" w:tplc="0409001B">
      <w:start w:val="1"/>
      <w:numFmt w:val="lowerRoman"/>
      <w:lvlText w:val="%9."/>
      <w:lvlJc w:val="right"/>
      <w:pPr>
        <w:ind w:left="8814" w:hanging="180"/>
      </w:pPr>
    </w:lvl>
  </w:abstractNum>
  <w:abstractNum w:abstractNumId="8" w15:restartNumberingAfterBreak="0">
    <w:nsid w:val="07E2081C"/>
    <w:multiLevelType w:val="multilevel"/>
    <w:tmpl w:val="95AC8C14"/>
    <w:styleLink w:val="AppendixLabel"/>
    <w:lvl w:ilvl="0">
      <w:start w:val="1"/>
      <w:numFmt w:val="upperLetter"/>
      <w:pStyle w:val="Heading5"/>
      <w:lvlText w:val="APPENDIX %1."/>
      <w:lvlJc w:val="left"/>
      <w:pPr>
        <w:tabs>
          <w:tab w:val="num" w:pos="4230"/>
        </w:tabs>
        <w:ind w:left="4230" w:hanging="2160"/>
      </w:pPr>
      <w:rPr>
        <w:rFonts w:ascii="Garamond" w:hAnsi="Garamond" w:hint="default"/>
        <w:b/>
        <w:i w:val="0"/>
        <w:color w:val="007396"/>
        <w:sz w:val="28"/>
      </w:rPr>
    </w:lvl>
    <w:lvl w:ilvl="1">
      <w:start w:val="1"/>
      <w:numFmt w:val="lowerLetter"/>
      <w:pStyle w:val="ReferencesSub-heading"/>
      <w:lvlText w:val="%2)"/>
      <w:lvlJc w:val="left"/>
      <w:pPr>
        <w:ind w:left="2160" w:hanging="360"/>
      </w:pPr>
      <w:rPr>
        <w:rFonts w:hint="default"/>
      </w:rPr>
    </w:lvl>
    <w:lvl w:ilvl="2">
      <w:start w:val="1"/>
      <w:numFmt w:val="lowerRoman"/>
      <w:lvlText w:val="%3)"/>
      <w:lvlJc w:val="left"/>
      <w:pPr>
        <w:ind w:left="2520" w:hanging="360"/>
      </w:pPr>
      <w:rPr>
        <w:rFonts w:hint="default"/>
      </w:rPr>
    </w:lvl>
    <w:lvl w:ilvl="3">
      <w:start w:val="1"/>
      <w:numFmt w:val="decimal"/>
      <w:lvlText w:val="(%4)"/>
      <w:lvlJc w:val="left"/>
      <w:pPr>
        <w:ind w:left="2880" w:hanging="360"/>
      </w:pPr>
      <w:rPr>
        <w:rFonts w:hint="default"/>
      </w:rPr>
    </w:lvl>
    <w:lvl w:ilvl="4">
      <w:start w:val="1"/>
      <w:numFmt w:val="upperLetter"/>
      <w:lvlText w:val="(%5)"/>
      <w:lvlJc w:val="left"/>
      <w:pPr>
        <w:ind w:left="3240" w:hanging="360"/>
      </w:pPr>
      <w:rPr>
        <w:rFonts w:ascii="Garamond" w:hAnsi="Garamond" w:hint="default"/>
        <w:b/>
        <w:sz w:val="28"/>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9" w15:restartNumberingAfterBreak="0">
    <w:nsid w:val="09720D78"/>
    <w:multiLevelType w:val="hybridMultilevel"/>
    <w:tmpl w:val="9A88C922"/>
    <w:lvl w:ilvl="0" w:tplc="A1A6F138">
      <w:start w:val="1"/>
      <w:numFmt w:val="bullet"/>
      <w:pStyle w:val="TableBulletitem"/>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64910F1"/>
    <w:multiLevelType w:val="hybridMultilevel"/>
    <w:tmpl w:val="40A08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60101C"/>
    <w:multiLevelType w:val="multilevel"/>
    <w:tmpl w:val="A748EA98"/>
    <w:lvl w:ilvl="0">
      <w:start w:val="1"/>
      <w:numFmt w:val="bullet"/>
      <w:pStyle w:val="ListBullet"/>
      <w:lvlText w:val=""/>
      <w:lvlJc w:val="left"/>
      <w:pPr>
        <w:tabs>
          <w:tab w:val="num" w:pos="1080"/>
        </w:tabs>
        <w:ind w:left="1080" w:hanging="360"/>
      </w:pPr>
      <w:rPr>
        <w:rFonts w:ascii="Symbol" w:hAnsi="Symbol" w:hint="default"/>
        <w:color w:val="007396"/>
        <w:sz w:val="24"/>
      </w:rPr>
    </w:lvl>
    <w:lvl w:ilvl="1">
      <w:start w:val="1"/>
      <w:numFmt w:val="bullet"/>
      <w:pStyle w:val="ListBullet2"/>
      <w:lvlText w:val=""/>
      <w:lvlJc w:val="left"/>
      <w:pPr>
        <w:tabs>
          <w:tab w:val="num" w:pos="1800"/>
        </w:tabs>
        <w:ind w:left="1800" w:hanging="360"/>
      </w:pPr>
      <w:rPr>
        <w:rFonts w:ascii="Symbol" w:hAnsi="Symbol" w:hint="default"/>
        <w:color w:val="007396"/>
        <w:sz w:val="24"/>
      </w:rPr>
    </w:lvl>
    <w:lvl w:ilvl="2">
      <w:start w:val="1"/>
      <w:numFmt w:val="bullet"/>
      <w:pStyle w:val="ListBullet3"/>
      <w:lvlText w:val=""/>
      <w:lvlJc w:val="left"/>
      <w:pPr>
        <w:tabs>
          <w:tab w:val="num" w:pos="2520"/>
        </w:tabs>
        <w:ind w:left="2520" w:hanging="360"/>
      </w:pPr>
      <w:rPr>
        <w:rFonts w:ascii="Symbol" w:hAnsi="Symbol" w:hint="default"/>
        <w:color w:val="007396"/>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AFB3C9D"/>
    <w:multiLevelType w:val="hybridMultilevel"/>
    <w:tmpl w:val="B3E8713A"/>
    <w:lvl w:ilvl="0" w:tplc="549C3850">
      <w:start w:val="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F71796E"/>
    <w:multiLevelType w:val="multilevel"/>
    <w:tmpl w:val="A81E2A40"/>
    <w:styleLink w:val="PhotoLabel"/>
    <w:lvl w:ilvl="0">
      <w:start w:val="1"/>
      <w:numFmt w:val="decimal"/>
      <w:pStyle w:val="PhotoCaption"/>
      <w:lvlText w:val="Photo %1."/>
      <w:lvlJc w:val="left"/>
      <w:pPr>
        <w:tabs>
          <w:tab w:val="num" w:pos="2347"/>
        </w:tabs>
        <w:ind w:left="2347" w:hanging="1080"/>
      </w:pPr>
      <w:rPr>
        <w:rFonts w:ascii="Garamond" w:hAnsi="Garamond" w:hint="default"/>
        <w:b/>
        <w:color w:val="007396"/>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37C7D71"/>
    <w:multiLevelType w:val="multilevel"/>
    <w:tmpl w:val="A748EA98"/>
    <w:styleLink w:val="Bullets"/>
    <w:lvl w:ilvl="0">
      <w:start w:val="1"/>
      <w:numFmt w:val="bullet"/>
      <w:lvlText w:val=""/>
      <w:lvlJc w:val="left"/>
      <w:pPr>
        <w:tabs>
          <w:tab w:val="num" w:pos="1080"/>
        </w:tabs>
        <w:ind w:left="1080" w:hanging="360"/>
      </w:pPr>
      <w:rPr>
        <w:rFonts w:ascii="Symbol" w:hAnsi="Symbol" w:hint="default"/>
        <w:color w:val="007396"/>
        <w:sz w:val="24"/>
      </w:rPr>
    </w:lvl>
    <w:lvl w:ilvl="1">
      <w:start w:val="1"/>
      <w:numFmt w:val="bullet"/>
      <w:lvlText w:val=""/>
      <w:lvlJc w:val="left"/>
      <w:pPr>
        <w:tabs>
          <w:tab w:val="num" w:pos="1800"/>
        </w:tabs>
        <w:ind w:left="1800" w:hanging="360"/>
      </w:pPr>
      <w:rPr>
        <w:rFonts w:ascii="Symbol" w:hAnsi="Symbol" w:hint="default"/>
        <w:color w:val="007396"/>
        <w:sz w:val="24"/>
      </w:rPr>
    </w:lvl>
    <w:lvl w:ilvl="2">
      <w:start w:val="1"/>
      <w:numFmt w:val="bullet"/>
      <w:lvlText w:val=""/>
      <w:lvlJc w:val="left"/>
      <w:pPr>
        <w:tabs>
          <w:tab w:val="num" w:pos="2520"/>
        </w:tabs>
        <w:ind w:left="2520" w:hanging="360"/>
      </w:pPr>
      <w:rPr>
        <w:rFonts w:ascii="Symbol" w:hAnsi="Symbol" w:hint="default"/>
        <w:color w:val="007396"/>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AD2633B"/>
    <w:multiLevelType w:val="multilevel"/>
    <w:tmpl w:val="26607740"/>
    <w:lvl w:ilvl="0">
      <w:start w:val="1"/>
      <w:numFmt w:val="decimal"/>
      <w:pStyle w:val="AppendixPhotoCaption"/>
      <w:lvlText w:val="Photo %1."/>
      <w:lvlJc w:val="left"/>
      <w:pPr>
        <w:tabs>
          <w:tab w:val="num" w:pos="936"/>
        </w:tabs>
        <w:ind w:left="936" w:hanging="936"/>
      </w:pPr>
      <w:rPr>
        <w:rFonts w:ascii="Garamond" w:hAnsi="Garamond" w:hint="default"/>
        <w:b/>
        <w:caps w:val="0"/>
        <w:smallCaps w:val="0"/>
        <w:strike w:val="0"/>
        <w:dstrike w:val="0"/>
        <w:vanish w:val="0"/>
        <w:color w:val="00689B"/>
        <w:sz w:val="20"/>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E6736C7"/>
    <w:multiLevelType w:val="singleLevel"/>
    <w:tmpl w:val="BCA216DA"/>
    <w:lvl w:ilvl="0">
      <w:start w:val="185"/>
      <w:numFmt w:val="bullet"/>
      <w:pStyle w:val="BIMBullet"/>
      <w:lvlText w:val=""/>
      <w:lvlJc w:val="left"/>
      <w:pPr>
        <w:ind w:left="720" w:hanging="360"/>
      </w:pPr>
      <w:rPr>
        <w:rFonts w:ascii="Symbol" w:eastAsia="Calibri" w:hAnsi="Symbol" w:cs="Times New Roman" w:hint="default"/>
      </w:rPr>
    </w:lvl>
  </w:abstractNum>
  <w:abstractNum w:abstractNumId="17" w15:restartNumberingAfterBreak="0">
    <w:nsid w:val="456E40D2"/>
    <w:multiLevelType w:val="multilevel"/>
    <w:tmpl w:val="445E23B2"/>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680" w:hanging="680"/>
      </w:pPr>
      <w:rPr>
        <w:rFonts w:hint="default"/>
      </w:rPr>
    </w:lvl>
    <w:lvl w:ilvl="2">
      <w:start w:val="1"/>
      <w:numFmt w:val="decimal"/>
      <w:lvlRestart w:val="1"/>
      <w:pStyle w:val="Heading3"/>
      <w:lvlText w:val="%1.%2.%3"/>
      <w:lvlJc w:val="left"/>
      <w:pPr>
        <w:ind w:left="964" w:hanging="964"/>
      </w:pPr>
      <w:rPr>
        <w:rFonts w:hint="default"/>
      </w:rPr>
    </w:lvl>
    <w:lvl w:ilvl="3">
      <w:start w:val="1"/>
      <w:numFmt w:val="decimal"/>
      <w:lvlRestart w:val="1"/>
      <w:pStyle w:val="Heading4"/>
      <w:lvlText w:val="%1.%2.%3.%4"/>
      <w:lvlJc w:val="left"/>
      <w:pPr>
        <w:ind w:left="1191" w:hanging="1191"/>
      </w:pPr>
      <w:rPr>
        <w:rFonts w:hint="default"/>
      </w:rPr>
    </w:lvl>
    <w:lvl w:ilvl="4">
      <w:start w:val="1"/>
      <w:numFmt w:val="decimal"/>
      <w:lvlRestart w:val="1"/>
      <w:lvlText w:val="Figure %1-%5."/>
      <w:lvlJc w:val="left"/>
      <w:pPr>
        <w:tabs>
          <w:tab w:val="num" w:pos="1077"/>
        </w:tabs>
        <w:ind w:left="0" w:firstLine="0"/>
      </w:pPr>
      <w:rPr>
        <w:rFonts w:hint="default"/>
        <w:b/>
        <w:i w:val="0"/>
      </w:rPr>
    </w:lvl>
    <w:lvl w:ilvl="5">
      <w:start w:val="1"/>
      <w:numFmt w:val="decimal"/>
      <w:lvlRestart w:val="1"/>
      <w:lvlText w:val="Table %1-%6."/>
      <w:lvlJc w:val="left"/>
      <w:pPr>
        <w:tabs>
          <w:tab w:val="num" w:pos="1077"/>
        </w:tabs>
        <w:ind w:left="0" w:firstLine="0"/>
      </w:pPr>
      <w:rPr>
        <w:rFonts w:hint="default"/>
        <w:b/>
        <w:i w:val="0"/>
      </w:rPr>
    </w:lvl>
    <w:lvl w:ilvl="6">
      <w:start w:val="1"/>
      <w:numFmt w:val="decimal"/>
      <w:lvlRestart w:val="1"/>
      <w:lvlText w:val="Photo %1-%7."/>
      <w:lvlJc w:val="left"/>
      <w:pPr>
        <w:tabs>
          <w:tab w:val="num" w:pos="1077"/>
        </w:tabs>
        <w:ind w:left="0" w:firstLine="0"/>
      </w:pPr>
      <w:rPr>
        <w:rFonts w:hint="default"/>
        <w:b/>
        <w:i w:val="0"/>
      </w:rPr>
    </w:lvl>
    <w:lvl w:ilvl="7">
      <w:start w:val="1"/>
      <w:numFmt w:val="decimal"/>
      <w:lvlRestart w:val="1"/>
      <w:lvlText w:val="Map %1-%8."/>
      <w:lvlJc w:val="left"/>
      <w:pPr>
        <w:tabs>
          <w:tab w:val="num" w:pos="1077"/>
        </w:tabs>
        <w:ind w:left="0" w:firstLine="0"/>
      </w:pPr>
      <w:rPr>
        <w:rFonts w:hint="default"/>
        <w:b/>
        <w:i w:val="0"/>
      </w:rPr>
    </w:lvl>
    <w:lvl w:ilvl="8">
      <w:start w:val="1"/>
      <w:numFmt w:val="none"/>
      <w:lvlText w:val=""/>
      <w:lvlJc w:val="right"/>
      <w:pPr>
        <w:ind w:left="6480" w:hanging="180"/>
      </w:pPr>
      <w:rPr>
        <w:rFonts w:hint="default"/>
      </w:rPr>
    </w:lvl>
  </w:abstractNum>
  <w:abstractNum w:abstractNumId="18" w15:restartNumberingAfterBreak="0">
    <w:nsid w:val="4709743D"/>
    <w:multiLevelType w:val="hybridMultilevel"/>
    <w:tmpl w:val="B886818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9142B6"/>
    <w:multiLevelType w:val="hybridMultilevel"/>
    <w:tmpl w:val="57BADD7C"/>
    <w:lvl w:ilvl="0" w:tplc="D21639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C359AD"/>
    <w:multiLevelType w:val="hybridMultilevel"/>
    <w:tmpl w:val="29AC223A"/>
    <w:lvl w:ilvl="0" w:tplc="0B9EFEC6">
      <w:start w:val="1"/>
      <w:numFmt w:val="decimal"/>
      <w:pStyle w:val="TableCaption"/>
      <w:lvlText w:val="Table %1."/>
      <w:lvlJc w:val="left"/>
      <w:pPr>
        <w:ind w:left="720" w:hanging="360"/>
      </w:pPr>
      <w:rPr>
        <w:rFonts w:ascii="Garamond" w:hAnsi="Garamond" w:hint="default"/>
        <w:b/>
        <w:i w:val="0"/>
        <w:color w:val="00699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7D428EB"/>
    <w:multiLevelType w:val="multilevel"/>
    <w:tmpl w:val="07B860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9BF4786"/>
    <w:multiLevelType w:val="hybridMultilevel"/>
    <w:tmpl w:val="D1A68122"/>
    <w:lvl w:ilvl="0" w:tplc="8E665404">
      <w:start w:val="1"/>
      <w:numFmt w:val="decimal"/>
      <w:pStyle w:val="BulletNum"/>
      <w:lvlText w:val="%1."/>
      <w:lvlJc w:val="left"/>
      <w:pPr>
        <w:ind w:left="108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3" w15:restartNumberingAfterBreak="0">
    <w:nsid w:val="5A216F5B"/>
    <w:multiLevelType w:val="hybridMultilevel"/>
    <w:tmpl w:val="4DA0853E"/>
    <w:lvl w:ilvl="0" w:tplc="317009E6">
      <w:start w:val="19"/>
      <w:numFmt w:val="decimal"/>
      <w:pStyle w:val="TableCaption-EDI"/>
      <w:lvlText w:val="Table %1."/>
      <w:lvlJc w:val="left"/>
      <w:pPr>
        <w:ind w:left="1800" w:hanging="360"/>
      </w:pPr>
      <w:rPr>
        <w:rFonts w:cs="Times New Roman"/>
        <w:b/>
        <w:i w:val="0"/>
        <w:iCs w:val="0"/>
        <w:caps w:val="0"/>
        <w:smallCaps w:val="0"/>
        <w:strike w:val="0"/>
        <w:dstrike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start w:val="1"/>
      <w:numFmt w:val="lowerLetter"/>
      <w:lvlText w:val="%2."/>
      <w:lvlJc w:val="left"/>
      <w:pPr>
        <w:ind w:left="2880" w:hanging="360"/>
      </w:pPr>
    </w:lvl>
    <w:lvl w:ilvl="2" w:tplc="1009001B">
      <w:start w:val="1"/>
      <w:numFmt w:val="lowerRoman"/>
      <w:lvlText w:val="%3."/>
      <w:lvlJc w:val="right"/>
      <w:pPr>
        <w:ind w:left="3600" w:hanging="180"/>
      </w:pPr>
    </w:lvl>
    <w:lvl w:ilvl="3" w:tplc="1009000F">
      <w:start w:val="1"/>
      <w:numFmt w:val="decimal"/>
      <w:lvlText w:val="%4."/>
      <w:lvlJc w:val="left"/>
      <w:pPr>
        <w:ind w:left="4320" w:hanging="360"/>
      </w:pPr>
    </w:lvl>
    <w:lvl w:ilvl="4" w:tplc="10090019">
      <w:start w:val="1"/>
      <w:numFmt w:val="lowerLetter"/>
      <w:lvlText w:val="%5."/>
      <w:lvlJc w:val="left"/>
      <w:pPr>
        <w:ind w:left="5040" w:hanging="360"/>
      </w:pPr>
    </w:lvl>
    <w:lvl w:ilvl="5" w:tplc="1009001B">
      <w:start w:val="1"/>
      <w:numFmt w:val="lowerRoman"/>
      <w:lvlText w:val="%6."/>
      <w:lvlJc w:val="right"/>
      <w:pPr>
        <w:ind w:left="5760" w:hanging="180"/>
      </w:pPr>
    </w:lvl>
    <w:lvl w:ilvl="6" w:tplc="1009000F">
      <w:start w:val="1"/>
      <w:numFmt w:val="decimal"/>
      <w:lvlText w:val="%7."/>
      <w:lvlJc w:val="left"/>
      <w:pPr>
        <w:ind w:left="6480" w:hanging="360"/>
      </w:pPr>
    </w:lvl>
    <w:lvl w:ilvl="7" w:tplc="10090019">
      <w:start w:val="1"/>
      <w:numFmt w:val="lowerLetter"/>
      <w:lvlText w:val="%8."/>
      <w:lvlJc w:val="left"/>
      <w:pPr>
        <w:ind w:left="7200" w:hanging="360"/>
      </w:pPr>
    </w:lvl>
    <w:lvl w:ilvl="8" w:tplc="1009001B">
      <w:start w:val="1"/>
      <w:numFmt w:val="lowerRoman"/>
      <w:lvlText w:val="%9."/>
      <w:lvlJc w:val="right"/>
      <w:pPr>
        <w:ind w:left="7920" w:hanging="180"/>
      </w:pPr>
    </w:lvl>
  </w:abstractNum>
  <w:abstractNum w:abstractNumId="24" w15:restartNumberingAfterBreak="0">
    <w:nsid w:val="60847518"/>
    <w:multiLevelType w:val="hybridMultilevel"/>
    <w:tmpl w:val="E53AA9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F36317"/>
    <w:multiLevelType w:val="multilevel"/>
    <w:tmpl w:val="62CE12D2"/>
    <w:styleLink w:val="AppendixPhotoLabel"/>
    <w:lvl w:ilvl="0">
      <w:start w:val="1"/>
      <w:numFmt w:val="decimal"/>
      <w:lvlText w:val="Photo %1."/>
      <w:lvlJc w:val="left"/>
      <w:pPr>
        <w:tabs>
          <w:tab w:val="num" w:pos="2347"/>
        </w:tabs>
        <w:ind w:left="2347" w:hanging="1080"/>
      </w:pPr>
      <w:rPr>
        <w:rFonts w:ascii="Garamond" w:hAnsi="Garamond" w:hint="default"/>
        <w:b/>
        <w:color w:val="007396"/>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C8C0E0B"/>
    <w:multiLevelType w:val="multilevel"/>
    <w:tmpl w:val="95AC8C14"/>
    <w:numStyleLink w:val="AppendixLabel"/>
  </w:abstractNum>
  <w:abstractNum w:abstractNumId="27" w15:restartNumberingAfterBreak="0">
    <w:nsid w:val="73512B28"/>
    <w:multiLevelType w:val="hybridMultilevel"/>
    <w:tmpl w:val="01C66CA2"/>
    <w:lvl w:ilvl="0" w:tplc="C6622C9A">
      <w:start w:val="1"/>
      <w:numFmt w:val="decimal"/>
      <w:pStyle w:val="FigureCaption-EDI"/>
      <w:lvlText w:val="Figure %1."/>
      <w:lvlJc w:val="left"/>
      <w:pPr>
        <w:ind w:left="720" w:hanging="360"/>
      </w:pPr>
      <w:rPr>
        <w:sz w:val="22"/>
        <w:szCs w:val="22"/>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8" w15:restartNumberingAfterBreak="0">
    <w:nsid w:val="77DC1593"/>
    <w:multiLevelType w:val="hybridMultilevel"/>
    <w:tmpl w:val="735E6E60"/>
    <w:lvl w:ilvl="0" w:tplc="B9A4566A">
      <w:start w:val="1"/>
      <w:numFmt w:val="decimal"/>
      <w:pStyle w:val="AppendixCaption-EDI"/>
      <w:lvlText w:val="Table A-%1."/>
      <w:lvlJc w:val="left"/>
      <w:pPr>
        <w:ind w:left="720" w:hanging="360"/>
      </w:pPr>
      <w:rPr>
        <w:rFonts w:ascii="Garamond" w:hAnsi="Garamond" w:cs="Times New Roman" w:hint="default"/>
        <w:b w:val="0"/>
        <w:bCs w:val="0"/>
        <w:i w:val="0"/>
        <w:iCs w:val="0"/>
        <w:caps w:val="0"/>
        <w:smallCaps w:val="0"/>
        <w:strike w:val="0"/>
        <w:dstrike w:val="0"/>
        <w:noProof w:val="0"/>
        <w:vanish w:val="0"/>
        <w:webHidden w:val="0"/>
        <w:color w:val="00000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9" w15:restartNumberingAfterBreak="0">
    <w:nsid w:val="7CC73486"/>
    <w:multiLevelType w:val="hybridMultilevel"/>
    <w:tmpl w:val="63C87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661446"/>
    <w:multiLevelType w:val="hybridMultilevel"/>
    <w:tmpl w:val="4B3248CC"/>
    <w:lvl w:ilvl="0" w:tplc="2EEEC6E8">
      <w:start w:val="1"/>
      <w:numFmt w:val="decimal"/>
      <w:pStyle w:val="TableNumberitem"/>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7E7A71F2"/>
    <w:multiLevelType w:val="hybridMultilevel"/>
    <w:tmpl w:val="9468CC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1"/>
  </w:num>
  <w:num w:numId="3">
    <w:abstractNumId w:val="21"/>
  </w:num>
  <w:num w:numId="4">
    <w:abstractNumId w:val="21"/>
  </w:num>
  <w:num w:numId="5">
    <w:abstractNumId w:val="17"/>
    <w:lvlOverride w:ilvl="0">
      <w:lvl w:ilvl="0">
        <w:start w:val="1"/>
        <w:numFmt w:val="decimal"/>
        <w:pStyle w:val="Heading1"/>
        <w:lvlText w:val="%1"/>
        <w:lvlJc w:val="left"/>
        <w:pPr>
          <w:ind w:left="567" w:hanging="567"/>
        </w:pPr>
        <w:rPr>
          <w:rFonts w:hint="default"/>
        </w:rPr>
      </w:lvl>
    </w:lvlOverride>
    <w:lvlOverride w:ilvl="1">
      <w:lvl w:ilvl="1">
        <w:start w:val="1"/>
        <w:numFmt w:val="decimal"/>
        <w:pStyle w:val="Heading2"/>
        <w:lvlText w:val="%1.%2"/>
        <w:lvlJc w:val="left"/>
        <w:pPr>
          <w:ind w:left="680" w:hanging="680"/>
        </w:pPr>
        <w:rPr>
          <w:rFonts w:hint="default"/>
        </w:rPr>
      </w:lvl>
    </w:lvlOverride>
    <w:lvlOverride w:ilvl="2">
      <w:lvl w:ilvl="2">
        <w:start w:val="1"/>
        <w:numFmt w:val="decimal"/>
        <w:lvlRestart w:val="1"/>
        <w:pStyle w:val="Heading3"/>
        <w:lvlText w:val="%1.%2.%3"/>
        <w:lvlJc w:val="left"/>
        <w:pPr>
          <w:ind w:left="964" w:hanging="964"/>
        </w:pPr>
        <w:rPr>
          <w:rFonts w:hint="default"/>
        </w:rPr>
      </w:lvl>
    </w:lvlOverride>
    <w:lvlOverride w:ilvl="3">
      <w:lvl w:ilvl="3">
        <w:start w:val="1"/>
        <w:numFmt w:val="decimal"/>
        <w:lvlRestart w:val="1"/>
        <w:pStyle w:val="Heading4"/>
        <w:lvlText w:val="%1.%2.%3.%4"/>
        <w:lvlJc w:val="left"/>
        <w:pPr>
          <w:ind w:left="1191" w:hanging="1191"/>
        </w:pPr>
        <w:rPr>
          <w:rFonts w:hint="default"/>
        </w:rPr>
      </w:lvl>
    </w:lvlOverride>
    <w:lvlOverride w:ilvl="4">
      <w:lvl w:ilvl="4">
        <w:start w:val="1"/>
        <w:numFmt w:val="decimal"/>
        <w:lvlRestart w:val="1"/>
        <w:lvlText w:val="Figure %1-%5."/>
        <w:lvlJc w:val="left"/>
        <w:pPr>
          <w:tabs>
            <w:tab w:val="num" w:pos="1077"/>
          </w:tabs>
          <w:ind w:left="0" w:firstLine="0"/>
        </w:pPr>
        <w:rPr>
          <w:rFonts w:hint="default"/>
          <w:b/>
          <w:i w:val="0"/>
        </w:rPr>
      </w:lvl>
    </w:lvlOverride>
    <w:lvlOverride w:ilvl="5">
      <w:lvl w:ilvl="5">
        <w:start w:val="1"/>
        <w:numFmt w:val="decimal"/>
        <w:lvlRestart w:val="1"/>
        <w:lvlText w:val="Table %1-%6."/>
        <w:lvlJc w:val="left"/>
        <w:pPr>
          <w:tabs>
            <w:tab w:val="num" w:pos="1077"/>
          </w:tabs>
          <w:ind w:left="0" w:firstLine="0"/>
        </w:pPr>
        <w:rPr>
          <w:rFonts w:hint="default"/>
          <w:b/>
          <w:i w:val="0"/>
        </w:rPr>
      </w:lvl>
    </w:lvlOverride>
    <w:lvlOverride w:ilvl="6">
      <w:lvl w:ilvl="6">
        <w:start w:val="1"/>
        <w:numFmt w:val="decimal"/>
        <w:lvlRestart w:val="1"/>
        <w:lvlText w:val="Photo %1-%7."/>
        <w:lvlJc w:val="left"/>
        <w:pPr>
          <w:tabs>
            <w:tab w:val="num" w:pos="1077"/>
          </w:tabs>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7">
      <w:lvl w:ilvl="7">
        <w:start w:val="1"/>
        <w:numFmt w:val="decimal"/>
        <w:lvlRestart w:val="1"/>
        <w:lvlText w:val="Map %1-%8."/>
        <w:lvlJc w:val="left"/>
        <w:pPr>
          <w:tabs>
            <w:tab w:val="num" w:pos="1077"/>
          </w:tabs>
          <w:ind w:left="0" w:firstLine="0"/>
        </w:pPr>
        <w:rPr>
          <w:rFonts w:hint="default"/>
          <w:b/>
          <w:i w:val="0"/>
        </w:rPr>
      </w:lvl>
    </w:lvlOverride>
    <w:lvlOverride w:ilvl="8">
      <w:lvl w:ilvl="8">
        <w:start w:val="1"/>
        <w:numFmt w:val="none"/>
        <w:lvlText w:val=""/>
        <w:lvlJc w:val="right"/>
        <w:pPr>
          <w:ind w:left="6480" w:hanging="180"/>
        </w:pPr>
        <w:rPr>
          <w:rFonts w:hint="default"/>
        </w:rPr>
      </w:lvl>
    </w:lvlOverride>
  </w:num>
  <w:num w:numId="6">
    <w:abstractNumId w:val="8"/>
  </w:num>
  <w:num w:numId="7">
    <w:abstractNumId w:val="25"/>
  </w:num>
  <w:num w:numId="8">
    <w:abstractNumId w:val="14"/>
  </w:num>
  <w:num w:numId="9">
    <w:abstractNumId w:val="26"/>
    <w:lvlOverride w:ilvl="0">
      <w:lvl w:ilvl="0">
        <w:start w:val="1"/>
        <w:numFmt w:val="upperLetter"/>
        <w:pStyle w:val="Heading5"/>
        <w:lvlText w:val="APPENDIX %1."/>
        <w:lvlJc w:val="left"/>
        <w:pPr>
          <w:tabs>
            <w:tab w:val="num" w:pos="4230"/>
          </w:tabs>
          <w:ind w:left="4230" w:hanging="2160"/>
        </w:pPr>
        <w:rPr>
          <w:rFonts w:ascii="Garamond" w:hAnsi="Garamond" w:hint="default"/>
          <w:b/>
          <w:i w:val="0"/>
          <w:color w:val="007396"/>
          <w:sz w:val="28"/>
        </w:rPr>
      </w:lvl>
    </w:lvlOverride>
    <w:lvlOverride w:ilvl="1">
      <w:lvl w:ilvl="1">
        <w:start w:val="1"/>
        <w:numFmt w:val="lowerLetter"/>
        <w:pStyle w:val="ReferencesSub-heading"/>
        <w:lvlText w:val="%2)"/>
        <w:lvlJc w:val="left"/>
        <w:pPr>
          <w:ind w:left="2160" w:hanging="360"/>
        </w:pPr>
        <w:rPr>
          <w:rFonts w:hint="default"/>
        </w:rPr>
      </w:lvl>
    </w:lvlOverride>
    <w:lvlOverride w:ilvl="2">
      <w:lvl w:ilvl="2">
        <w:start w:val="1"/>
        <w:numFmt w:val="lowerRoman"/>
        <w:lvlText w:val="%3)"/>
        <w:lvlJc w:val="left"/>
        <w:pPr>
          <w:ind w:left="2520" w:hanging="36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upperLetter"/>
        <w:lvlText w:val="(%5)"/>
        <w:lvlJc w:val="left"/>
        <w:pPr>
          <w:ind w:left="3240" w:hanging="360"/>
        </w:pPr>
        <w:rPr>
          <w:rFonts w:ascii="Garamond" w:hAnsi="Garamond" w:hint="default"/>
          <w:b/>
          <w:sz w:val="28"/>
        </w:rPr>
      </w:lvl>
    </w:lvlOverride>
    <w:lvlOverride w:ilvl="5">
      <w:lvl w:ilvl="5">
        <w:start w:val="1"/>
        <w:numFmt w:val="lowerRoman"/>
        <w:lvlText w:val="(%6)"/>
        <w:lvlJc w:val="left"/>
        <w:pPr>
          <w:ind w:left="3600" w:hanging="360"/>
        </w:pPr>
        <w:rPr>
          <w:rFonts w:hint="default"/>
        </w:rPr>
      </w:lvl>
    </w:lvlOverride>
    <w:lvlOverride w:ilvl="6">
      <w:lvl w:ilvl="6">
        <w:start w:val="1"/>
        <w:numFmt w:val="decimal"/>
        <w:lvlText w:val="%7."/>
        <w:lvlJc w:val="left"/>
        <w:pPr>
          <w:ind w:left="3960" w:hanging="360"/>
        </w:pPr>
        <w:rPr>
          <w:rFonts w:hint="default"/>
        </w:rPr>
      </w:lvl>
    </w:lvlOverride>
    <w:lvlOverride w:ilvl="7">
      <w:lvl w:ilvl="7">
        <w:start w:val="1"/>
        <w:numFmt w:val="lowerLetter"/>
        <w:lvlText w:val="%8."/>
        <w:lvlJc w:val="left"/>
        <w:pPr>
          <w:ind w:left="4320" w:hanging="360"/>
        </w:pPr>
        <w:rPr>
          <w:rFonts w:hint="default"/>
        </w:rPr>
      </w:lvl>
    </w:lvlOverride>
    <w:lvlOverride w:ilvl="8">
      <w:lvl w:ilvl="8">
        <w:start w:val="1"/>
        <w:numFmt w:val="lowerRoman"/>
        <w:lvlText w:val="%9."/>
        <w:lvlJc w:val="left"/>
        <w:pPr>
          <w:ind w:left="4680" w:hanging="360"/>
        </w:pPr>
        <w:rPr>
          <w:rFonts w:hint="default"/>
        </w:rPr>
      </w:lvl>
    </w:lvlOverride>
  </w:num>
  <w:num w:numId="10">
    <w:abstractNumId w:val="11"/>
  </w:num>
  <w:num w:numId="11">
    <w:abstractNumId w:val="6"/>
  </w:num>
  <w:num w:numId="12">
    <w:abstractNumId w:val="13"/>
  </w:num>
  <w:num w:numId="13">
    <w:abstractNumId w:val="30"/>
  </w:num>
  <w:num w:numId="14">
    <w:abstractNumId w:val="20"/>
  </w:num>
  <w:num w:numId="15">
    <w:abstractNumId w:val="9"/>
  </w:num>
  <w:num w:numId="16">
    <w:abstractNumId w:val="15"/>
    <w:lvlOverride w:ilvl="0">
      <w:lvl w:ilvl="0">
        <w:start w:val="1"/>
        <w:numFmt w:val="decimal"/>
        <w:pStyle w:val="AppendixPhotoCaption"/>
        <w:lvlText w:val="Photo %1."/>
        <w:lvlJc w:val="left"/>
        <w:pPr>
          <w:tabs>
            <w:tab w:val="num" w:pos="936"/>
          </w:tabs>
          <w:ind w:left="9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abstractNumId w:val="29"/>
  </w:num>
  <w:num w:numId="18">
    <w:abstractNumId w:val="21"/>
    <w:lvlOverride w:ilvl="0">
      <w:startOverride w:val="5"/>
    </w:lvlOverride>
    <w:lvlOverride w:ilvl="1">
      <w:startOverride w:val="2"/>
    </w:lvlOverride>
    <w:lvlOverride w:ilvl="2">
      <w:startOverride w:val="7"/>
    </w:lvlOverride>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lvlOverride w:ilvl="0">
      <w:startOverride w:val="1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10"/>
  </w:num>
  <w:num w:numId="28">
    <w:abstractNumId w:val="19"/>
  </w:num>
  <w:num w:numId="29">
    <w:abstractNumId w:val="18"/>
  </w:num>
  <w:num w:numId="30">
    <w:abstractNumId w:val="16"/>
  </w:num>
  <w:num w:numId="31">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num>
  <w:num w:numId="33">
    <w:abstractNumId w:val="4"/>
  </w:num>
  <w:num w:numId="34">
    <w:abstractNumId w:val="3"/>
  </w:num>
  <w:num w:numId="35">
    <w:abstractNumId w:val="2"/>
  </w:num>
  <w:num w:numId="36">
    <w:abstractNumId w:val="1"/>
  </w:num>
  <w:num w:numId="37">
    <w:abstractNumId w:val="0"/>
  </w:num>
  <w:num w:numId="38">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lvlOverride w:ilvl="0">
      <w:lvl w:ilvl="0">
        <w:start w:val="1"/>
        <w:numFmt w:val="upperLetter"/>
        <w:pStyle w:val="Heading5"/>
        <w:lvlText w:val="APPENDIX %1."/>
        <w:lvlJc w:val="left"/>
        <w:pPr>
          <w:tabs>
            <w:tab w:val="num" w:pos="4230"/>
          </w:tabs>
          <w:ind w:left="4230" w:hanging="2160"/>
        </w:pPr>
        <w:rPr>
          <w:rFonts w:ascii="Garamond" w:hAnsi="Garamond" w:hint="default"/>
          <w:b/>
          <w:i w:val="0"/>
          <w:color w:val="007396"/>
          <w:sz w:val="28"/>
        </w:rPr>
      </w:lvl>
    </w:lvlOverride>
    <w:lvlOverride w:ilvl="1">
      <w:lvl w:ilvl="1">
        <w:start w:val="1"/>
        <w:numFmt w:val="lowerLetter"/>
        <w:pStyle w:val="ReferencesSub-heading"/>
        <w:lvlText w:val="%2)"/>
        <w:lvlJc w:val="left"/>
        <w:pPr>
          <w:ind w:left="2160" w:hanging="360"/>
        </w:pPr>
        <w:rPr>
          <w:rFonts w:hint="default"/>
        </w:rPr>
      </w:lvl>
    </w:lvlOverride>
    <w:lvlOverride w:ilvl="2">
      <w:lvl w:ilvl="2">
        <w:start w:val="1"/>
        <w:numFmt w:val="lowerRoman"/>
        <w:lvlText w:val="%3)"/>
        <w:lvlJc w:val="left"/>
        <w:pPr>
          <w:ind w:left="2520" w:hanging="36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upperLetter"/>
        <w:lvlText w:val="(%5)"/>
        <w:lvlJc w:val="left"/>
        <w:pPr>
          <w:ind w:left="3240" w:hanging="360"/>
        </w:pPr>
        <w:rPr>
          <w:rFonts w:ascii="Garamond" w:hAnsi="Garamond" w:hint="default"/>
          <w:b/>
          <w:sz w:val="28"/>
        </w:rPr>
      </w:lvl>
    </w:lvlOverride>
    <w:lvlOverride w:ilvl="5">
      <w:lvl w:ilvl="5">
        <w:start w:val="1"/>
        <w:numFmt w:val="lowerRoman"/>
        <w:lvlText w:val="(%6)"/>
        <w:lvlJc w:val="left"/>
        <w:pPr>
          <w:ind w:left="3600" w:hanging="360"/>
        </w:pPr>
        <w:rPr>
          <w:rFonts w:hint="default"/>
        </w:rPr>
      </w:lvl>
    </w:lvlOverride>
    <w:lvlOverride w:ilvl="6">
      <w:lvl w:ilvl="6">
        <w:start w:val="1"/>
        <w:numFmt w:val="decimal"/>
        <w:lvlText w:val="%7."/>
        <w:lvlJc w:val="left"/>
        <w:pPr>
          <w:ind w:left="3960" w:hanging="360"/>
        </w:pPr>
        <w:rPr>
          <w:rFonts w:hint="default"/>
        </w:rPr>
      </w:lvl>
    </w:lvlOverride>
    <w:lvlOverride w:ilvl="7">
      <w:lvl w:ilvl="7">
        <w:start w:val="1"/>
        <w:numFmt w:val="lowerLetter"/>
        <w:lvlText w:val="%8."/>
        <w:lvlJc w:val="left"/>
        <w:pPr>
          <w:ind w:left="4320" w:hanging="360"/>
        </w:pPr>
        <w:rPr>
          <w:rFonts w:hint="default"/>
        </w:rPr>
      </w:lvl>
    </w:lvlOverride>
    <w:lvlOverride w:ilvl="8">
      <w:lvl w:ilvl="8">
        <w:start w:val="1"/>
        <w:numFmt w:val="lowerRoman"/>
        <w:lvlText w:val="%9."/>
        <w:lvlJc w:val="left"/>
        <w:pPr>
          <w:ind w:left="4680" w:hanging="360"/>
        </w:pPr>
        <w:rPr>
          <w:rFonts w:hint="default"/>
        </w:rPr>
      </w:lvl>
    </w:lvlOverride>
  </w:num>
  <w:num w:numId="40">
    <w:abstractNumId w:val="7"/>
  </w:num>
  <w:num w:numId="41">
    <w:abstractNumId w:val="31"/>
  </w:num>
  <w:num w:numId="42">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rik Hedlin">
    <w15:presenceInfo w15:providerId="None" w15:userId="Erik Hedlin"/>
  </w15:person>
  <w15:person w15:author="AlastairF">
    <w15:presenceInfo w15:providerId="None" w15:userId="Alastair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DisplayPageBoundarie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7B5"/>
    <w:rsid w:val="00022B42"/>
    <w:rsid w:val="000244BC"/>
    <w:rsid w:val="0003356D"/>
    <w:rsid w:val="00081377"/>
    <w:rsid w:val="000C70AC"/>
    <w:rsid w:val="001123CB"/>
    <w:rsid w:val="00124992"/>
    <w:rsid w:val="00164F13"/>
    <w:rsid w:val="001A78B5"/>
    <w:rsid w:val="00234FBD"/>
    <w:rsid w:val="002A167E"/>
    <w:rsid w:val="002E1EE5"/>
    <w:rsid w:val="003026BD"/>
    <w:rsid w:val="0039496D"/>
    <w:rsid w:val="003B5896"/>
    <w:rsid w:val="003C2B67"/>
    <w:rsid w:val="003F6AE7"/>
    <w:rsid w:val="00401496"/>
    <w:rsid w:val="00413534"/>
    <w:rsid w:val="00480B31"/>
    <w:rsid w:val="004B4111"/>
    <w:rsid w:val="00512733"/>
    <w:rsid w:val="00513B0A"/>
    <w:rsid w:val="00527CE1"/>
    <w:rsid w:val="00551C5F"/>
    <w:rsid w:val="00594958"/>
    <w:rsid w:val="005B4E6B"/>
    <w:rsid w:val="005F08D5"/>
    <w:rsid w:val="00613309"/>
    <w:rsid w:val="0061631A"/>
    <w:rsid w:val="006A7656"/>
    <w:rsid w:val="006F42B9"/>
    <w:rsid w:val="00706621"/>
    <w:rsid w:val="0071261E"/>
    <w:rsid w:val="00720970"/>
    <w:rsid w:val="00760217"/>
    <w:rsid w:val="00763629"/>
    <w:rsid w:val="00817AC3"/>
    <w:rsid w:val="00817AF6"/>
    <w:rsid w:val="008A1C71"/>
    <w:rsid w:val="008E7BA9"/>
    <w:rsid w:val="009E6165"/>
    <w:rsid w:val="00A629CD"/>
    <w:rsid w:val="00A9287C"/>
    <w:rsid w:val="00AB29DE"/>
    <w:rsid w:val="00AD7B97"/>
    <w:rsid w:val="00AF0544"/>
    <w:rsid w:val="00AF2D30"/>
    <w:rsid w:val="00AF526E"/>
    <w:rsid w:val="00B53FF8"/>
    <w:rsid w:val="00B541E7"/>
    <w:rsid w:val="00B70BC2"/>
    <w:rsid w:val="00B7170F"/>
    <w:rsid w:val="00BB04EF"/>
    <w:rsid w:val="00BD399D"/>
    <w:rsid w:val="00BE00E0"/>
    <w:rsid w:val="00BE3B1F"/>
    <w:rsid w:val="00C13BCD"/>
    <w:rsid w:val="00C4635C"/>
    <w:rsid w:val="00C56B26"/>
    <w:rsid w:val="00CE6853"/>
    <w:rsid w:val="00D26B6F"/>
    <w:rsid w:val="00D36723"/>
    <w:rsid w:val="00D910B2"/>
    <w:rsid w:val="00DB1D94"/>
    <w:rsid w:val="00DB75D0"/>
    <w:rsid w:val="00DF37B5"/>
    <w:rsid w:val="00DF58BC"/>
    <w:rsid w:val="00E10515"/>
    <w:rsid w:val="00E219D6"/>
    <w:rsid w:val="00E35BDB"/>
    <w:rsid w:val="00E57BE2"/>
    <w:rsid w:val="00E75842"/>
    <w:rsid w:val="00EF1D2F"/>
    <w:rsid w:val="00F265F5"/>
    <w:rsid w:val="00F43FB0"/>
    <w:rsid w:val="00F83B05"/>
    <w:rsid w:val="00FA4371"/>
    <w:rsid w:val="00FA5306"/>
    <w:rsid w:val="00FB11ED"/>
    <w:rsid w:val="00FC662B"/>
    <w:rsid w:val="00FD7B04"/>
    <w:rsid w:val="00FE0C39"/>
    <w:rsid w:val="00FF465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29DF2"/>
  <w15:chartTrackingRefBased/>
  <w15:docId w15:val="{46D0C840-17C6-4239-866D-939ACEF41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DF37B5"/>
    <w:pPr>
      <w:spacing w:after="200" w:line="276" w:lineRule="auto"/>
    </w:pPr>
  </w:style>
  <w:style w:type="paragraph" w:styleId="Heading1">
    <w:name w:val="heading 1"/>
    <w:basedOn w:val="Normal"/>
    <w:next w:val="Normal"/>
    <w:link w:val="Heading1Char"/>
    <w:uiPriority w:val="1"/>
    <w:qFormat/>
    <w:rsid w:val="00AF526E"/>
    <w:pPr>
      <w:pageBreakBefore/>
      <w:numPr>
        <w:numId w:val="5"/>
      </w:numPr>
      <w:pBdr>
        <w:top w:val="single" w:sz="24" w:space="1" w:color="007396"/>
        <w:bottom w:val="single" w:sz="24" w:space="1" w:color="007396"/>
      </w:pBdr>
      <w:shd w:val="clear" w:color="006990" w:fill="007396"/>
      <w:spacing w:after="0"/>
      <w:jc w:val="both"/>
      <w:outlineLvl w:val="0"/>
    </w:pPr>
    <w:rPr>
      <w:rFonts w:ascii="Garamond" w:eastAsiaTheme="majorEastAsia" w:hAnsi="Garamond" w:cstheme="majorBidi"/>
      <w:b/>
      <w:bCs/>
      <w:caps/>
      <w:color w:val="FFFFFF" w:themeColor="background1"/>
      <w:spacing w:val="15"/>
      <w:sz w:val="28"/>
      <w:szCs w:val="28"/>
    </w:rPr>
  </w:style>
  <w:style w:type="paragraph" w:styleId="Heading2">
    <w:name w:val="heading 2"/>
    <w:basedOn w:val="Normal"/>
    <w:next w:val="Normal"/>
    <w:link w:val="Heading2Char"/>
    <w:uiPriority w:val="1"/>
    <w:qFormat/>
    <w:rsid w:val="00AF526E"/>
    <w:pPr>
      <w:numPr>
        <w:ilvl w:val="1"/>
        <w:numId w:val="5"/>
      </w:numPr>
      <w:pBdr>
        <w:top w:val="single" w:sz="24" w:space="1" w:color="DBE5F1"/>
        <w:bottom w:val="single" w:sz="24" w:space="1" w:color="DBE5F1"/>
      </w:pBdr>
      <w:shd w:val="clear" w:color="DBE5F1" w:fill="DBE5F1"/>
      <w:spacing w:before="240" w:after="0"/>
      <w:jc w:val="both"/>
      <w:outlineLvl w:val="1"/>
    </w:pPr>
    <w:rPr>
      <w:rFonts w:ascii="Garamond" w:eastAsiaTheme="majorEastAsia" w:hAnsi="Garamond" w:cstheme="majorBidi"/>
      <w:b/>
      <w:bCs/>
      <w:caps/>
      <w:color w:val="007396"/>
      <w:spacing w:val="15"/>
      <w:sz w:val="24"/>
      <w:szCs w:val="26"/>
    </w:rPr>
  </w:style>
  <w:style w:type="paragraph" w:styleId="Heading3">
    <w:name w:val="heading 3"/>
    <w:basedOn w:val="Normal"/>
    <w:next w:val="Normal"/>
    <w:link w:val="Heading3Char"/>
    <w:uiPriority w:val="1"/>
    <w:qFormat/>
    <w:rsid w:val="00B53FF8"/>
    <w:pPr>
      <w:numPr>
        <w:ilvl w:val="2"/>
        <w:numId w:val="5"/>
      </w:numPr>
      <w:pBdr>
        <w:top w:val="single" w:sz="2" w:space="1" w:color="007396"/>
      </w:pBdr>
      <w:spacing w:before="240"/>
      <w:jc w:val="both"/>
      <w:outlineLvl w:val="2"/>
    </w:pPr>
    <w:rPr>
      <w:rFonts w:ascii="Garamond" w:hAnsi="Garamond"/>
      <w:b/>
      <w:bCs/>
      <w:caps/>
      <w:color w:val="007396"/>
      <w:sz w:val="24"/>
    </w:rPr>
  </w:style>
  <w:style w:type="paragraph" w:styleId="Heading4">
    <w:name w:val="heading 4"/>
    <w:basedOn w:val="Normal"/>
    <w:next w:val="Normal"/>
    <w:link w:val="Heading4Char"/>
    <w:uiPriority w:val="1"/>
    <w:qFormat/>
    <w:rsid w:val="00AF526E"/>
    <w:pPr>
      <w:numPr>
        <w:ilvl w:val="3"/>
        <w:numId w:val="5"/>
      </w:numPr>
      <w:tabs>
        <w:tab w:val="left" w:pos="1080"/>
      </w:tabs>
      <w:spacing w:before="240" w:after="0"/>
      <w:jc w:val="both"/>
      <w:outlineLvl w:val="3"/>
    </w:pPr>
    <w:rPr>
      <w:rFonts w:ascii="Garamond" w:eastAsiaTheme="majorEastAsia" w:hAnsi="Garamond" w:cstheme="majorBidi"/>
      <w:b/>
      <w:bCs/>
      <w:iCs/>
      <w:color w:val="007396"/>
      <w:spacing w:val="10"/>
      <w:sz w:val="24"/>
    </w:rPr>
  </w:style>
  <w:style w:type="paragraph" w:styleId="Heading5">
    <w:name w:val="heading 5"/>
    <w:aliases w:val="Appendix"/>
    <w:basedOn w:val="Normal"/>
    <w:next w:val="Normal"/>
    <w:link w:val="Heading5Char"/>
    <w:uiPriority w:val="9"/>
    <w:qFormat/>
    <w:rsid w:val="00DF37B5"/>
    <w:pPr>
      <w:keepNext/>
      <w:keepLines/>
      <w:numPr>
        <w:numId w:val="9"/>
      </w:numPr>
      <w:spacing w:before="5400"/>
      <w:ind w:right="1440"/>
      <w:outlineLvl w:val="4"/>
    </w:pPr>
    <w:rPr>
      <w:rFonts w:ascii="Garamond" w:eastAsiaTheme="majorEastAsia" w:hAnsi="Garamond" w:cstheme="majorBidi"/>
      <w:b/>
      <w:caps/>
      <w:color w:val="007396"/>
      <w:sz w:val="28"/>
    </w:rPr>
  </w:style>
  <w:style w:type="paragraph" w:styleId="Heading6">
    <w:name w:val="heading 6"/>
    <w:basedOn w:val="Normal"/>
    <w:next w:val="Normal"/>
    <w:link w:val="Heading6Char"/>
    <w:uiPriority w:val="9"/>
    <w:unhideWhenUsed/>
    <w:qFormat/>
    <w:rsid w:val="00DF37B5"/>
    <w:pPr>
      <w:keepNext/>
      <w:keepLines/>
      <w:spacing w:before="200" w:after="0"/>
      <w:ind w:left="1152" w:hanging="1152"/>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DF37B5"/>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7B5"/>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7B5"/>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B53FF8"/>
    <w:rPr>
      <w:rFonts w:ascii="Garamond" w:hAnsi="Garamond"/>
      <w:b/>
      <w:bCs/>
      <w:caps/>
      <w:color w:val="007396"/>
      <w:sz w:val="24"/>
    </w:rPr>
  </w:style>
  <w:style w:type="character" w:customStyle="1" w:styleId="Heading1Char">
    <w:name w:val="Heading 1 Char"/>
    <w:basedOn w:val="DefaultParagraphFont"/>
    <w:link w:val="Heading1"/>
    <w:uiPriority w:val="1"/>
    <w:rsid w:val="00AF526E"/>
    <w:rPr>
      <w:rFonts w:ascii="Garamond" w:eastAsiaTheme="majorEastAsia" w:hAnsi="Garamond" w:cstheme="majorBidi"/>
      <w:b/>
      <w:bCs/>
      <w:caps/>
      <w:color w:val="FFFFFF" w:themeColor="background1"/>
      <w:spacing w:val="15"/>
      <w:sz w:val="28"/>
      <w:szCs w:val="28"/>
      <w:shd w:val="clear" w:color="006990" w:fill="007396"/>
    </w:rPr>
  </w:style>
  <w:style w:type="character" w:customStyle="1" w:styleId="Heading2Char">
    <w:name w:val="Heading 2 Char"/>
    <w:basedOn w:val="DefaultParagraphFont"/>
    <w:link w:val="Heading2"/>
    <w:uiPriority w:val="1"/>
    <w:rsid w:val="00AF526E"/>
    <w:rPr>
      <w:rFonts w:ascii="Garamond" w:eastAsiaTheme="majorEastAsia" w:hAnsi="Garamond" w:cstheme="majorBidi"/>
      <w:b/>
      <w:bCs/>
      <w:caps/>
      <w:color w:val="007396"/>
      <w:spacing w:val="15"/>
      <w:sz w:val="24"/>
      <w:szCs w:val="26"/>
      <w:shd w:val="clear" w:color="DBE5F1" w:fill="DBE5F1"/>
    </w:rPr>
  </w:style>
  <w:style w:type="character" w:customStyle="1" w:styleId="Heading4Char">
    <w:name w:val="Heading 4 Char"/>
    <w:basedOn w:val="DefaultParagraphFont"/>
    <w:link w:val="Heading4"/>
    <w:uiPriority w:val="1"/>
    <w:rsid w:val="00AF526E"/>
    <w:rPr>
      <w:rFonts w:ascii="Garamond" w:eastAsiaTheme="majorEastAsia" w:hAnsi="Garamond" w:cstheme="majorBidi"/>
      <w:b/>
      <w:bCs/>
      <w:iCs/>
      <w:color w:val="007396"/>
      <w:spacing w:val="10"/>
      <w:sz w:val="24"/>
    </w:rPr>
  </w:style>
  <w:style w:type="paragraph" w:styleId="BalloonText">
    <w:name w:val="Balloon Text"/>
    <w:basedOn w:val="Normal"/>
    <w:link w:val="BalloonTextChar"/>
    <w:uiPriority w:val="99"/>
    <w:semiHidden/>
    <w:unhideWhenUsed/>
    <w:rsid w:val="00DF37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37B5"/>
    <w:rPr>
      <w:rFonts w:ascii="Segoe UI" w:hAnsi="Segoe UI" w:cs="Segoe UI"/>
      <w:sz w:val="18"/>
      <w:szCs w:val="18"/>
    </w:rPr>
  </w:style>
  <w:style w:type="character" w:customStyle="1" w:styleId="Heading5Char">
    <w:name w:val="Heading 5 Char"/>
    <w:aliases w:val="Appendix Char"/>
    <w:basedOn w:val="DefaultParagraphFont"/>
    <w:link w:val="Heading5"/>
    <w:uiPriority w:val="9"/>
    <w:rsid w:val="00DF37B5"/>
    <w:rPr>
      <w:rFonts w:ascii="Garamond" w:eastAsiaTheme="majorEastAsia" w:hAnsi="Garamond" w:cstheme="majorBidi"/>
      <w:b/>
      <w:caps/>
      <w:color w:val="007396"/>
      <w:sz w:val="28"/>
    </w:rPr>
  </w:style>
  <w:style w:type="character" w:customStyle="1" w:styleId="Heading6Char">
    <w:name w:val="Heading 6 Char"/>
    <w:basedOn w:val="DefaultParagraphFont"/>
    <w:link w:val="Heading6"/>
    <w:uiPriority w:val="9"/>
    <w:rsid w:val="00DF37B5"/>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DF37B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37B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7B5"/>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rsid w:val="00DF37B5"/>
    <w:pPr>
      <w:spacing w:after="0"/>
    </w:pPr>
    <w:rPr>
      <w:rFonts w:ascii="Garamond" w:hAnsi="Garamond"/>
      <w:b/>
      <w:color w:val="006990"/>
      <w:sz w:val="20"/>
    </w:rPr>
  </w:style>
  <w:style w:type="character" w:customStyle="1" w:styleId="HeaderChar">
    <w:name w:val="Header Char"/>
    <w:basedOn w:val="DefaultParagraphFont"/>
    <w:link w:val="Header"/>
    <w:uiPriority w:val="99"/>
    <w:rsid w:val="00DF37B5"/>
    <w:rPr>
      <w:rFonts w:ascii="Garamond" w:hAnsi="Garamond"/>
      <w:b/>
      <w:color w:val="006990"/>
      <w:sz w:val="20"/>
    </w:rPr>
  </w:style>
  <w:style w:type="paragraph" w:styleId="Footer">
    <w:name w:val="footer"/>
    <w:basedOn w:val="Header"/>
    <w:link w:val="FooterChar"/>
    <w:uiPriority w:val="1"/>
    <w:rsid w:val="00DF37B5"/>
    <w:pPr>
      <w:tabs>
        <w:tab w:val="center" w:pos="4680"/>
        <w:tab w:val="right" w:pos="9360"/>
      </w:tabs>
      <w:spacing w:line="240" w:lineRule="auto"/>
    </w:pPr>
  </w:style>
  <w:style w:type="character" w:customStyle="1" w:styleId="FooterChar">
    <w:name w:val="Footer Char"/>
    <w:basedOn w:val="DefaultParagraphFont"/>
    <w:link w:val="Footer"/>
    <w:uiPriority w:val="1"/>
    <w:rsid w:val="00DF37B5"/>
    <w:rPr>
      <w:rFonts w:ascii="Garamond" w:hAnsi="Garamond"/>
      <w:b/>
      <w:color w:val="006990"/>
      <w:sz w:val="20"/>
    </w:rPr>
  </w:style>
  <w:style w:type="numbering" w:customStyle="1" w:styleId="AppendixLabel">
    <w:name w:val="Appendix Label"/>
    <w:uiPriority w:val="99"/>
    <w:rsid w:val="00DF37B5"/>
    <w:pPr>
      <w:numPr>
        <w:numId w:val="6"/>
      </w:numPr>
    </w:pPr>
  </w:style>
  <w:style w:type="paragraph" w:customStyle="1" w:styleId="Captionexplanation">
    <w:name w:val="Caption_explanation"/>
    <w:basedOn w:val="BodyText-EDI"/>
    <w:rsid w:val="00DF37B5"/>
    <w:pPr>
      <w:spacing w:before="0" w:line="240" w:lineRule="auto"/>
      <w:ind w:left="1134"/>
    </w:pPr>
    <w:rPr>
      <w:i/>
      <w:sz w:val="20"/>
    </w:rPr>
  </w:style>
  <w:style w:type="paragraph" w:customStyle="1" w:styleId="AppendixPhotoCaption">
    <w:name w:val="Appendix Photo Caption"/>
    <w:basedOn w:val="PhotoCaption"/>
    <w:next w:val="Normal"/>
    <w:uiPriority w:val="1"/>
    <w:qFormat/>
    <w:rsid w:val="00DF37B5"/>
    <w:pPr>
      <w:numPr>
        <w:numId w:val="16"/>
      </w:numPr>
      <w:tabs>
        <w:tab w:val="left" w:pos="2347"/>
      </w:tabs>
      <w:ind w:right="29"/>
    </w:pPr>
    <w:rPr>
      <w14:scene3d>
        <w14:camera w14:prst="orthographicFront"/>
        <w14:lightRig w14:rig="threePt" w14:dir="t">
          <w14:rot w14:lat="0" w14:lon="0" w14:rev="0"/>
        </w14:lightRig>
      </w14:scene3d>
    </w:rPr>
  </w:style>
  <w:style w:type="numbering" w:customStyle="1" w:styleId="AppendixPhotoLabel">
    <w:name w:val="Appendix Photo Label"/>
    <w:uiPriority w:val="99"/>
    <w:rsid w:val="00DF37B5"/>
    <w:pPr>
      <w:numPr>
        <w:numId w:val="7"/>
      </w:numPr>
    </w:pPr>
  </w:style>
  <w:style w:type="numbering" w:customStyle="1" w:styleId="Bullets">
    <w:name w:val="Bullets"/>
    <w:uiPriority w:val="99"/>
    <w:rsid w:val="00DF37B5"/>
    <w:pPr>
      <w:numPr>
        <w:numId w:val="8"/>
      </w:numPr>
    </w:pPr>
  </w:style>
  <w:style w:type="paragraph" w:styleId="Caption">
    <w:name w:val="caption"/>
    <w:aliases w:val="Caption -- EDI"/>
    <w:basedOn w:val="Normal"/>
    <w:next w:val="Normal"/>
    <w:uiPriority w:val="35"/>
    <w:qFormat/>
    <w:rsid w:val="00DF37B5"/>
    <w:pPr>
      <w:tabs>
        <w:tab w:val="left" w:pos="1080"/>
      </w:tabs>
      <w:spacing w:line="240" w:lineRule="auto"/>
      <w:ind w:left="1077" w:hanging="1077"/>
    </w:pPr>
    <w:rPr>
      <w:rFonts w:ascii="Garamond" w:hAnsi="Garamond"/>
      <w:b/>
      <w:bCs/>
      <w:color w:val="007396"/>
      <w:sz w:val="20"/>
      <w:szCs w:val="18"/>
    </w:rPr>
  </w:style>
  <w:style w:type="paragraph" w:customStyle="1" w:styleId="CoverHeading">
    <w:name w:val="Cover Heading"/>
    <w:basedOn w:val="Normal"/>
    <w:rsid w:val="00DF37B5"/>
    <w:pPr>
      <w:spacing w:after="0" w:line="240" w:lineRule="auto"/>
      <w:contextualSpacing/>
      <w:jc w:val="right"/>
    </w:pPr>
    <w:rPr>
      <w:b/>
      <w:sz w:val="28"/>
    </w:rPr>
  </w:style>
  <w:style w:type="paragraph" w:customStyle="1" w:styleId="Covertext">
    <w:name w:val="Cover text"/>
    <w:uiPriority w:val="19"/>
    <w:semiHidden/>
    <w:rsid w:val="00DF37B5"/>
    <w:pPr>
      <w:spacing w:after="0" w:line="240" w:lineRule="auto"/>
    </w:pPr>
    <w:rPr>
      <w:caps/>
      <w:lang w:val="en-US"/>
    </w:rPr>
  </w:style>
  <w:style w:type="paragraph" w:customStyle="1" w:styleId="CoverText0">
    <w:name w:val="Cover Text"/>
    <w:basedOn w:val="CoverHeading"/>
    <w:rsid w:val="00DF37B5"/>
    <w:pPr>
      <w:contextualSpacing w:val="0"/>
    </w:pPr>
    <w:rPr>
      <w:b w:val="0"/>
    </w:rPr>
  </w:style>
  <w:style w:type="paragraph" w:customStyle="1" w:styleId="CoverTitle">
    <w:name w:val="Cover Title"/>
    <w:basedOn w:val="CoverHeading"/>
    <w:next w:val="CoverHeading"/>
    <w:rsid w:val="00DF37B5"/>
    <w:rPr>
      <w:color w:val="007396"/>
      <w:sz w:val="36"/>
    </w:rPr>
  </w:style>
  <w:style w:type="paragraph" w:customStyle="1" w:styleId="DocumentFilename">
    <w:name w:val="Document Filename"/>
    <w:basedOn w:val="Normal"/>
    <w:next w:val="Normal"/>
    <w:rsid w:val="00DF37B5"/>
    <w:pPr>
      <w:spacing w:after="0" w:line="240" w:lineRule="auto"/>
    </w:pPr>
    <w:rPr>
      <w:rFonts w:ascii="Garamond" w:hAnsi="Garamond"/>
      <w:sz w:val="12"/>
    </w:rPr>
  </w:style>
  <w:style w:type="character" w:styleId="FootnoteReference">
    <w:name w:val="footnote reference"/>
    <w:basedOn w:val="DefaultParagraphFont"/>
    <w:uiPriority w:val="99"/>
    <w:qFormat/>
    <w:rsid w:val="00DF37B5"/>
    <w:rPr>
      <w:rFonts w:ascii="Garamond" w:hAnsi="Garamond"/>
      <w:color w:val="auto"/>
      <w:sz w:val="20"/>
      <w:vertAlign w:val="superscript"/>
    </w:rPr>
  </w:style>
  <w:style w:type="paragraph" w:styleId="FootnoteText">
    <w:name w:val="footnote text"/>
    <w:basedOn w:val="Normal"/>
    <w:link w:val="FootnoteTextChar"/>
    <w:uiPriority w:val="99"/>
    <w:qFormat/>
    <w:rsid w:val="00DF37B5"/>
    <w:pPr>
      <w:tabs>
        <w:tab w:val="left" w:pos="187"/>
      </w:tabs>
      <w:spacing w:after="60" w:line="240" w:lineRule="auto"/>
      <w:ind w:left="187" w:hanging="187"/>
      <w:jc w:val="both"/>
    </w:pPr>
    <w:rPr>
      <w:rFonts w:ascii="Garamond" w:hAnsi="Garamond"/>
      <w:sz w:val="20"/>
      <w:szCs w:val="20"/>
    </w:rPr>
  </w:style>
  <w:style w:type="character" w:customStyle="1" w:styleId="FootnoteTextChar">
    <w:name w:val="Footnote Text Char"/>
    <w:basedOn w:val="DefaultParagraphFont"/>
    <w:link w:val="FootnoteText"/>
    <w:uiPriority w:val="99"/>
    <w:rsid w:val="00DF37B5"/>
    <w:rPr>
      <w:rFonts w:ascii="Garamond" w:hAnsi="Garamond"/>
      <w:sz w:val="20"/>
      <w:szCs w:val="20"/>
    </w:rPr>
  </w:style>
  <w:style w:type="paragraph" w:styleId="ListBullet">
    <w:name w:val="List Bullet"/>
    <w:aliases w:val="List Bullet 1 - EDI"/>
    <w:basedOn w:val="Normal"/>
    <w:uiPriority w:val="99"/>
    <w:qFormat/>
    <w:rsid w:val="00DF37B5"/>
    <w:pPr>
      <w:numPr>
        <w:numId w:val="10"/>
      </w:numPr>
      <w:spacing w:before="200"/>
      <w:contextualSpacing/>
    </w:pPr>
    <w:rPr>
      <w:rFonts w:ascii="Garamond" w:hAnsi="Garamond"/>
      <w:sz w:val="24"/>
    </w:rPr>
  </w:style>
  <w:style w:type="paragraph" w:styleId="ListBullet2">
    <w:name w:val="List Bullet 2"/>
    <w:aliases w:val="List Bullet 2 - EDI"/>
    <w:basedOn w:val="Normal"/>
    <w:uiPriority w:val="99"/>
    <w:qFormat/>
    <w:rsid w:val="00DF37B5"/>
    <w:pPr>
      <w:numPr>
        <w:ilvl w:val="1"/>
        <w:numId w:val="10"/>
      </w:numPr>
      <w:spacing w:before="200"/>
      <w:contextualSpacing/>
      <w:jc w:val="both"/>
    </w:pPr>
    <w:rPr>
      <w:rFonts w:ascii="Garamond" w:hAnsi="Garamond"/>
      <w:sz w:val="24"/>
    </w:rPr>
  </w:style>
  <w:style w:type="paragraph" w:styleId="ListBullet3">
    <w:name w:val="List Bullet 3"/>
    <w:aliases w:val="List Bullet 3 - EDI"/>
    <w:basedOn w:val="Normal"/>
    <w:uiPriority w:val="99"/>
    <w:qFormat/>
    <w:rsid w:val="00DF37B5"/>
    <w:pPr>
      <w:numPr>
        <w:ilvl w:val="2"/>
        <w:numId w:val="10"/>
      </w:numPr>
      <w:spacing w:before="200"/>
      <w:contextualSpacing/>
      <w:jc w:val="both"/>
    </w:pPr>
    <w:rPr>
      <w:rFonts w:ascii="Garamond" w:hAnsi="Garamond"/>
      <w:sz w:val="24"/>
    </w:rPr>
  </w:style>
  <w:style w:type="paragraph" w:styleId="ListNumber">
    <w:name w:val="List Number"/>
    <w:aliases w:val="List Number - EDI"/>
    <w:basedOn w:val="Normal"/>
    <w:rsid w:val="00DF37B5"/>
    <w:pPr>
      <w:numPr>
        <w:numId w:val="11"/>
      </w:numPr>
      <w:tabs>
        <w:tab w:val="left" w:pos="360"/>
      </w:tabs>
      <w:spacing w:before="200"/>
      <w:contextualSpacing/>
      <w:jc w:val="both"/>
    </w:pPr>
    <w:rPr>
      <w:rFonts w:ascii="Garamond" w:hAnsi="Garamond"/>
      <w:sz w:val="24"/>
    </w:rPr>
  </w:style>
  <w:style w:type="paragraph" w:customStyle="1" w:styleId="PhotoCaption">
    <w:name w:val="Photo Caption"/>
    <w:basedOn w:val="Normal"/>
    <w:next w:val="Normal"/>
    <w:uiPriority w:val="3"/>
    <w:qFormat/>
    <w:rsid w:val="00DF37B5"/>
    <w:pPr>
      <w:numPr>
        <w:numId w:val="12"/>
      </w:numPr>
      <w:spacing w:after="0" w:line="240" w:lineRule="auto"/>
      <w:ind w:right="1267"/>
      <w:jc w:val="both"/>
    </w:pPr>
    <w:rPr>
      <w:rFonts w:ascii="Garamond" w:hAnsi="Garamond"/>
      <w:b/>
      <w:color w:val="007396"/>
      <w:sz w:val="20"/>
    </w:rPr>
  </w:style>
  <w:style w:type="numbering" w:customStyle="1" w:styleId="PhotoLabel">
    <w:name w:val="Photo Label"/>
    <w:uiPriority w:val="99"/>
    <w:rsid w:val="00DF37B5"/>
    <w:pPr>
      <w:numPr>
        <w:numId w:val="12"/>
      </w:numPr>
    </w:pPr>
  </w:style>
  <w:style w:type="character" w:styleId="PlaceholderText">
    <w:name w:val="Placeholder Text"/>
    <w:basedOn w:val="DefaultParagraphFont"/>
    <w:uiPriority w:val="99"/>
    <w:rsid w:val="00DF37B5"/>
    <w:rPr>
      <w:color w:val="808080"/>
    </w:rPr>
  </w:style>
  <w:style w:type="paragraph" w:customStyle="1" w:styleId="References">
    <w:name w:val="References"/>
    <w:basedOn w:val="Normal"/>
    <w:uiPriority w:val="19"/>
    <w:qFormat/>
    <w:rsid w:val="00DF37B5"/>
    <w:pPr>
      <w:spacing w:before="200"/>
      <w:ind w:left="720" w:hanging="720"/>
    </w:pPr>
    <w:rPr>
      <w:rFonts w:ascii="Garamond" w:hAnsi="Garamond"/>
      <w:sz w:val="24"/>
    </w:rPr>
  </w:style>
  <w:style w:type="table" w:styleId="TableGrid">
    <w:name w:val="Table Grid"/>
    <w:basedOn w:val="TableNormal"/>
    <w:uiPriority w:val="59"/>
    <w:rsid w:val="00DF37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 Header"/>
    <w:basedOn w:val="Normal"/>
    <w:next w:val="Normal"/>
    <w:uiPriority w:val="5"/>
    <w:qFormat/>
    <w:rsid w:val="00DF37B5"/>
    <w:pPr>
      <w:spacing w:before="40" w:after="40" w:line="240" w:lineRule="auto"/>
    </w:pPr>
    <w:rPr>
      <w:rFonts w:ascii="Garamond" w:hAnsi="Garamond"/>
      <w:b/>
      <w:sz w:val="20"/>
    </w:rPr>
  </w:style>
  <w:style w:type="paragraph" w:customStyle="1" w:styleId="TableText">
    <w:name w:val="Table Text"/>
    <w:basedOn w:val="TableHeader"/>
    <w:uiPriority w:val="99"/>
    <w:qFormat/>
    <w:rsid w:val="00DF37B5"/>
    <w:rPr>
      <w:b w:val="0"/>
    </w:rPr>
  </w:style>
  <w:style w:type="paragraph" w:customStyle="1" w:styleId="TableNumberitem">
    <w:name w:val="Table Number item"/>
    <w:basedOn w:val="TableText"/>
    <w:qFormat/>
    <w:rsid w:val="00DF37B5"/>
    <w:pPr>
      <w:numPr>
        <w:numId w:val="13"/>
      </w:numPr>
      <w:ind w:left="252" w:hanging="252"/>
    </w:pPr>
  </w:style>
  <w:style w:type="table" w:customStyle="1" w:styleId="EDIGridlines">
    <w:name w:val="EDI Gridlines"/>
    <w:basedOn w:val="TableNormal"/>
    <w:uiPriority w:val="99"/>
    <w:rsid w:val="00DF37B5"/>
    <w:pPr>
      <w:spacing w:after="0" w:line="240" w:lineRule="auto"/>
    </w:pPr>
    <w:rPr>
      <w:rFonts w:ascii="Garamond" w:eastAsia="Times New Roman" w:hAnsi="Garamond" w:cs="Times New Roman"/>
      <w:sz w:val="20"/>
      <w:szCs w:val="20"/>
      <w:lang w:eastAsia="en-CA"/>
    </w:rPr>
    <w:tblPr>
      <w:tblBorders>
        <w:top w:val="single" w:sz="4" w:space="0" w:color="BFBFBF" w:themeColor="background1" w:themeShade="BF"/>
        <w:bottom w:val="single" w:sz="4" w:space="0" w:color="auto"/>
        <w:insideH w:val="single" w:sz="4" w:space="0" w:color="BFBFBF" w:themeColor="background1" w:themeShade="BF"/>
        <w:insideV w:val="single" w:sz="4" w:space="0" w:color="BFBFBF" w:themeColor="background1" w:themeShade="BF"/>
      </w:tblBorders>
    </w:tblPr>
    <w:tblStylePr w:type="firstRow">
      <w:rPr>
        <w:rFonts w:ascii="Garamond" w:hAnsi="Garamond"/>
        <w:sz w:val="20"/>
      </w:rPr>
      <w:tblPr/>
      <w:tcPr>
        <w:tcBorders>
          <w:top w:val="single" w:sz="4" w:space="0" w:color="auto"/>
          <w:bottom w:val="single" w:sz="4" w:space="0" w:color="auto"/>
        </w:tcBorders>
      </w:tcPr>
    </w:tblStylePr>
  </w:style>
  <w:style w:type="table" w:customStyle="1" w:styleId="EDIShaded">
    <w:name w:val="EDI Shaded"/>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character" w:customStyle="1" w:styleId="address">
    <w:name w:val="address"/>
    <w:basedOn w:val="DefaultParagraphFont"/>
    <w:rsid w:val="00DF37B5"/>
  </w:style>
  <w:style w:type="paragraph" w:customStyle="1" w:styleId="TableCaption">
    <w:name w:val="Table Caption"/>
    <w:basedOn w:val="Normal"/>
    <w:next w:val="Normal"/>
    <w:uiPriority w:val="4"/>
    <w:rsid w:val="00DF37B5"/>
    <w:pPr>
      <w:numPr>
        <w:numId w:val="14"/>
      </w:numPr>
      <w:tabs>
        <w:tab w:val="left" w:pos="1080"/>
      </w:tabs>
      <w:spacing w:before="200" w:after="120" w:line="240" w:lineRule="auto"/>
      <w:ind w:left="1080" w:hanging="1080"/>
      <w:jc w:val="both"/>
    </w:pPr>
    <w:rPr>
      <w:rFonts w:ascii="Garamond" w:hAnsi="Garamond"/>
      <w:b/>
      <w:color w:val="006990"/>
    </w:rPr>
  </w:style>
  <w:style w:type="paragraph" w:customStyle="1" w:styleId="Blankpage">
    <w:name w:val="Blank page"/>
    <w:basedOn w:val="Normal"/>
    <w:qFormat/>
    <w:rsid w:val="00DF37B5"/>
    <w:pPr>
      <w:pageBreakBefore/>
      <w:spacing w:before="5400"/>
      <w:jc w:val="center"/>
    </w:pPr>
    <w:rPr>
      <w:rFonts w:ascii="Garamond" w:hAnsi="Garamond"/>
      <w:i/>
      <w:sz w:val="24"/>
    </w:rPr>
  </w:style>
  <w:style w:type="paragraph" w:customStyle="1" w:styleId="TableBulletitem">
    <w:name w:val="Table Bullet item"/>
    <w:basedOn w:val="TableText"/>
    <w:qFormat/>
    <w:rsid w:val="00DF37B5"/>
    <w:pPr>
      <w:numPr>
        <w:numId w:val="15"/>
      </w:numPr>
      <w:ind w:left="252" w:hanging="252"/>
    </w:pPr>
    <w:rPr>
      <w:sz w:val="18"/>
    </w:rPr>
  </w:style>
  <w:style w:type="paragraph" w:styleId="TOC1">
    <w:name w:val="toc 1"/>
    <w:basedOn w:val="Normal"/>
    <w:next w:val="Normal"/>
    <w:autoRedefine/>
    <w:uiPriority w:val="39"/>
    <w:rsid w:val="00DF37B5"/>
    <w:pPr>
      <w:tabs>
        <w:tab w:val="left" w:pos="1613"/>
        <w:tab w:val="right" w:leader="dot" w:pos="10080"/>
      </w:tabs>
      <w:spacing w:before="120"/>
      <w:ind w:left="284" w:hanging="284"/>
      <w:jc w:val="both"/>
    </w:pPr>
    <w:rPr>
      <w:rFonts w:ascii="Garamond" w:hAnsi="Garamond"/>
      <w:b/>
      <w:caps/>
      <w:sz w:val="20"/>
    </w:rPr>
  </w:style>
  <w:style w:type="paragraph" w:styleId="TOC2">
    <w:name w:val="toc 2"/>
    <w:basedOn w:val="TOC1"/>
    <w:next w:val="Normal"/>
    <w:autoRedefine/>
    <w:uiPriority w:val="39"/>
    <w:rsid w:val="00DF37B5"/>
    <w:pPr>
      <w:tabs>
        <w:tab w:val="left" w:pos="994"/>
      </w:tabs>
      <w:spacing w:after="120" w:line="240" w:lineRule="auto"/>
      <w:ind w:left="992" w:hanging="516"/>
    </w:pPr>
    <w:rPr>
      <w:b w:val="0"/>
    </w:rPr>
  </w:style>
  <w:style w:type="paragraph" w:styleId="TOC3">
    <w:name w:val="toc 3"/>
    <w:basedOn w:val="TOC2"/>
    <w:next w:val="Normal"/>
    <w:autoRedefine/>
    <w:uiPriority w:val="39"/>
    <w:rsid w:val="00DF37B5"/>
    <w:pPr>
      <w:tabs>
        <w:tab w:val="clear" w:pos="994"/>
        <w:tab w:val="clear" w:pos="1613"/>
        <w:tab w:val="left" w:pos="1627"/>
      </w:tabs>
      <w:ind w:left="1610" w:hanging="618"/>
    </w:pPr>
    <w:rPr>
      <w:i/>
      <w:caps w:val="0"/>
    </w:rPr>
  </w:style>
  <w:style w:type="paragraph" w:styleId="TOC4">
    <w:name w:val="toc 4"/>
    <w:basedOn w:val="TOC3"/>
    <w:next w:val="Normal"/>
    <w:autoRedefine/>
    <w:uiPriority w:val="39"/>
    <w:rsid w:val="00DF37B5"/>
    <w:pPr>
      <w:tabs>
        <w:tab w:val="clear" w:pos="1627"/>
        <w:tab w:val="left" w:pos="2347"/>
      </w:tabs>
      <w:ind w:left="2347" w:hanging="720"/>
    </w:pPr>
    <w:rPr>
      <w:b/>
      <w:i w:val="0"/>
      <w:sz w:val="18"/>
    </w:rPr>
  </w:style>
  <w:style w:type="paragraph" w:styleId="TOC5">
    <w:name w:val="toc 5"/>
    <w:basedOn w:val="TableofFigures"/>
    <w:next w:val="Normal"/>
    <w:autoRedefine/>
    <w:uiPriority w:val="39"/>
    <w:rsid w:val="00DF37B5"/>
    <w:pPr>
      <w:spacing w:after="100"/>
    </w:pPr>
    <w:rPr>
      <w:noProof/>
    </w:rPr>
  </w:style>
  <w:style w:type="paragraph" w:styleId="TOCHeading">
    <w:name w:val="TOC Heading"/>
    <w:basedOn w:val="Heading1"/>
    <w:next w:val="Normal"/>
    <w:uiPriority w:val="39"/>
    <w:qFormat/>
    <w:rsid w:val="00DF37B5"/>
    <w:pPr>
      <w:keepNext/>
      <w:keepLines/>
      <w:pageBreakBefore w:val="0"/>
      <w:numPr>
        <w:numId w:val="0"/>
      </w:numPr>
      <w:shd w:val="solid" w:color="007396" w:fill="auto"/>
      <w:spacing w:before="200"/>
      <w:jc w:val="center"/>
    </w:pPr>
  </w:style>
  <w:style w:type="character" w:styleId="Hyperlink">
    <w:name w:val="Hyperlink"/>
    <w:basedOn w:val="DefaultParagraphFont"/>
    <w:uiPriority w:val="99"/>
    <w:unhideWhenUsed/>
    <w:rsid w:val="00DF37B5"/>
    <w:rPr>
      <w:color w:val="0563C1" w:themeColor="hyperlink"/>
      <w:u w:val="single"/>
    </w:rPr>
  </w:style>
  <w:style w:type="paragraph" w:styleId="TableofFigures">
    <w:name w:val="table of figures"/>
    <w:basedOn w:val="TableofAuthorities"/>
    <w:next w:val="Normal"/>
    <w:uiPriority w:val="99"/>
    <w:unhideWhenUsed/>
    <w:rsid w:val="00DF37B5"/>
    <w:pPr>
      <w:tabs>
        <w:tab w:val="left" w:pos="1080"/>
        <w:tab w:val="right" w:leader="dot" w:pos="10080"/>
      </w:tabs>
      <w:spacing w:before="120"/>
      <w:ind w:left="1080" w:right="720" w:hanging="1080"/>
    </w:pPr>
    <w:rPr>
      <w:rFonts w:ascii="Garamond" w:hAnsi="Garamond"/>
      <w:sz w:val="20"/>
    </w:rPr>
  </w:style>
  <w:style w:type="paragraph" w:styleId="TableofAuthorities">
    <w:name w:val="table of authorities"/>
    <w:basedOn w:val="Normal"/>
    <w:next w:val="Normal"/>
    <w:uiPriority w:val="99"/>
    <w:semiHidden/>
    <w:unhideWhenUsed/>
    <w:rsid w:val="00DF37B5"/>
    <w:pPr>
      <w:spacing w:after="0"/>
      <w:ind w:left="220" w:hanging="220"/>
    </w:pPr>
  </w:style>
  <w:style w:type="paragraph" w:styleId="ListParagraph">
    <w:name w:val="List Paragraph"/>
    <w:basedOn w:val="Normal"/>
    <w:uiPriority w:val="34"/>
    <w:qFormat/>
    <w:rsid w:val="00DF37B5"/>
    <w:pPr>
      <w:ind w:left="720"/>
      <w:contextualSpacing/>
    </w:pPr>
  </w:style>
  <w:style w:type="character" w:styleId="FollowedHyperlink">
    <w:name w:val="FollowedHyperlink"/>
    <w:basedOn w:val="DefaultParagraphFont"/>
    <w:uiPriority w:val="99"/>
    <w:semiHidden/>
    <w:unhideWhenUsed/>
    <w:rsid w:val="00DF37B5"/>
    <w:rPr>
      <w:color w:val="954F72" w:themeColor="followedHyperlink"/>
      <w:u w:val="single"/>
    </w:rPr>
  </w:style>
  <w:style w:type="table" w:customStyle="1" w:styleId="EDIShaded3">
    <w:name w:val="EDI Shaded3"/>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Table-EDI">
    <w:name w:val="Table - EDI"/>
    <w:basedOn w:val="TableNormal"/>
    <w:uiPriority w:val="99"/>
    <w:rsid w:val="00DF37B5"/>
    <w:pPr>
      <w:spacing w:after="0" w:line="240" w:lineRule="auto"/>
    </w:pPr>
    <w:rPr>
      <w:rFonts w:ascii="Verdana" w:hAnsi="Verdana"/>
      <w:sz w:val="18"/>
      <w:lang w:val="en-US"/>
    </w:rPr>
    <w:tblPr>
      <w:tblStyleRowBandSize w:val="1"/>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customStyle="1" w:styleId="EDIShaded1">
    <w:name w:val="EDI Shaded1"/>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character" w:customStyle="1" w:styleId="tabletextChar">
    <w:name w:val="table text Char"/>
    <w:basedOn w:val="DefaultParagraphFont"/>
    <w:link w:val="tabletext0"/>
    <w:locked/>
    <w:rsid w:val="00DF37B5"/>
    <w:rPr>
      <w:rFonts w:ascii="Verdana" w:eastAsia="Times New Roman" w:hAnsi="Verdana" w:cs="Times New Roman"/>
      <w:sz w:val="18"/>
      <w:szCs w:val="20"/>
      <w:lang w:val="en-US" w:bidi="en-US"/>
    </w:rPr>
  </w:style>
  <w:style w:type="paragraph" w:customStyle="1" w:styleId="tabletext0">
    <w:name w:val="table text"/>
    <w:basedOn w:val="Normal"/>
    <w:link w:val="tabletextChar"/>
    <w:qFormat/>
    <w:rsid w:val="00DF37B5"/>
    <w:pPr>
      <w:spacing w:before="40" w:after="40" w:line="240" w:lineRule="auto"/>
      <w:jc w:val="center"/>
    </w:pPr>
    <w:rPr>
      <w:rFonts w:ascii="Verdana" w:eastAsia="Times New Roman" w:hAnsi="Verdana" w:cs="Times New Roman"/>
      <w:sz w:val="18"/>
      <w:szCs w:val="20"/>
      <w:lang w:val="en-US" w:bidi="en-US"/>
    </w:rPr>
  </w:style>
  <w:style w:type="character" w:styleId="CommentReference">
    <w:name w:val="annotation reference"/>
    <w:basedOn w:val="DefaultParagraphFont"/>
    <w:uiPriority w:val="99"/>
    <w:unhideWhenUsed/>
    <w:qFormat/>
    <w:rsid w:val="00DF37B5"/>
    <w:rPr>
      <w:sz w:val="16"/>
      <w:szCs w:val="16"/>
    </w:rPr>
  </w:style>
  <w:style w:type="paragraph" w:styleId="CommentText">
    <w:name w:val="annotation text"/>
    <w:basedOn w:val="Normal"/>
    <w:link w:val="CommentTextChar"/>
    <w:uiPriority w:val="99"/>
    <w:unhideWhenUsed/>
    <w:rsid w:val="00DF37B5"/>
    <w:pPr>
      <w:spacing w:line="240" w:lineRule="auto"/>
    </w:pPr>
    <w:rPr>
      <w:sz w:val="20"/>
      <w:szCs w:val="20"/>
    </w:rPr>
  </w:style>
  <w:style w:type="character" w:customStyle="1" w:styleId="CommentTextChar">
    <w:name w:val="Comment Text Char"/>
    <w:basedOn w:val="DefaultParagraphFont"/>
    <w:link w:val="CommentText"/>
    <w:uiPriority w:val="99"/>
    <w:rsid w:val="00DF37B5"/>
    <w:rPr>
      <w:sz w:val="20"/>
      <w:szCs w:val="20"/>
    </w:rPr>
  </w:style>
  <w:style w:type="paragraph" w:styleId="CommentSubject">
    <w:name w:val="annotation subject"/>
    <w:basedOn w:val="CommentText"/>
    <w:next w:val="CommentText"/>
    <w:link w:val="CommentSubjectChar"/>
    <w:uiPriority w:val="99"/>
    <w:semiHidden/>
    <w:unhideWhenUsed/>
    <w:rsid w:val="00DF37B5"/>
    <w:rPr>
      <w:b/>
      <w:bCs/>
    </w:rPr>
  </w:style>
  <w:style w:type="character" w:customStyle="1" w:styleId="CommentSubjectChar">
    <w:name w:val="Comment Subject Char"/>
    <w:basedOn w:val="CommentTextChar"/>
    <w:link w:val="CommentSubject"/>
    <w:uiPriority w:val="99"/>
    <w:semiHidden/>
    <w:rsid w:val="00DF37B5"/>
    <w:rPr>
      <w:b/>
      <w:bCs/>
      <w:sz w:val="20"/>
      <w:szCs w:val="20"/>
    </w:rPr>
  </w:style>
  <w:style w:type="character" w:customStyle="1" w:styleId="apple-converted-space">
    <w:name w:val="apple-converted-space"/>
    <w:basedOn w:val="DefaultParagraphFont"/>
    <w:rsid w:val="00DF37B5"/>
  </w:style>
  <w:style w:type="paragraph" w:customStyle="1" w:styleId="BodyText-EDI">
    <w:name w:val="Body Text - EDI"/>
    <w:basedOn w:val="Normal"/>
    <w:link w:val="BodyText-EDIChar"/>
    <w:uiPriority w:val="99"/>
    <w:qFormat/>
    <w:rsid w:val="00DF37B5"/>
    <w:pPr>
      <w:spacing w:before="200"/>
    </w:pPr>
    <w:rPr>
      <w:rFonts w:ascii="Garamond" w:eastAsia="Times New Roman" w:hAnsi="Garamond" w:cs="Times New Roman"/>
      <w:sz w:val="24"/>
      <w:lang w:val="en-US" w:bidi="en-US"/>
    </w:rPr>
  </w:style>
  <w:style w:type="paragraph" w:styleId="Revision">
    <w:name w:val="Revision"/>
    <w:hidden/>
    <w:uiPriority w:val="99"/>
    <w:semiHidden/>
    <w:rsid w:val="00DF37B5"/>
    <w:pPr>
      <w:spacing w:after="0" w:line="240" w:lineRule="auto"/>
    </w:pPr>
  </w:style>
  <w:style w:type="table" w:customStyle="1" w:styleId="EDIShaded2">
    <w:name w:val="EDI Shaded2"/>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Ind w:w="0" w:type="nil"/>
      <w:tblBorders>
        <w:top w:val="single" w:sz="4" w:space="0" w:color="auto"/>
        <w:bottom w:val="single" w:sz="4" w:space="0" w:color="auto"/>
      </w:tblBorders>
    </w:tblPr>
    <w:tcPr>
      <w:vAlign w:val="center"/>
    </w:tcPr>
    <w:tblStylePr w:type="firstRow">
      <w:pPr>
        <w:wordWrap/>
        <w:spacing w:beforeLines="0" w:before="100" w:beforeAutospacing="1" w:afterLines="0" w:after="100" w:afterAutospacing="1" w:line="240" w:lineRule="auto"/>
        <w:jc w:val="left"/>
      </w:pPr>
      <w:rPr>
        <w:rFonts w:ascii="Garamond" w:hAnsi="Garamond" w:hint="default"/>
        <w:b w:val="0"/>
        <w:sz w:val="20"/>
        <w:szCs w:val="20"/>
      </w:rPr>
      <w:tblPr/>
      <w:tcPr>
        <w:tcBorders>
          <w:top w:val="single" w:sz="4" w:space="0" w:color="auto"/>
          <w:bottom w:val="single" w:sz="4" w:space="0" w:color="auto"/>
        </w:tcBorders>
      </w:tcPr>
    </w:tblStylePr>
    <w:tblStylePr w:type="band1Horz">
      <w:pPr>
        <w:wordWrap/>
        <w:spacing w:beforeLines="0" w:before="100" w:beforeAutospacing="1" w:afterLines="0" w:after="100" w:afterAutospacing="1" w:line="240" w:lineRule="auto"/>
        <w:jc w:val="left"/>
      </w:pPr>
      <w:rPr>
        <w:rFonts w:ascii="Garamond" w:hAnsi="Garamond" w:hint="default"/>
        <w:sz w:val="20"/>
        <w:szCs w:val="20"/>
      </w:rPr>
    </w:tblStylePr>
    <w:tblStylePr w:type="band2Horz">
      <w:pPr>
        <w:wordWrap/>
        <w:spacing w:beforeLines="0" w:before="100" w:beforeAutospacing="1" w:afterLines="0" w:after="100" w:afterAutospacing="1" w:line="240" w:lineRule="auto"/>
        <w:jc w:val="left"/>
      </w:pPr>
      <w:rPr>
        <w:rFonts w:ascii="Garamond" w:hAnsi="Garamond" w:hint="default"/>
        <w:sz w:val="20"/>
        <w:szCs w:val="20"/>
      </w:rPr>
      <w:tblPr/>
      <w:tcPr>
        <w:shd w:val="clear" w:color="auto" w:fill="F2F2F2" w:themeFill="background1" w:themeFillShade="F2"/>
      </w:tcPr>
    </w:tblStylePr>
  </w:style>
  <w:style w:type="character" w:styleId="EndnoteReference">
    <w:name w:val="endnote reference"/>
    <w:basedOn w:val="DefaultParagraphFont"/>
    <w:uiPriority w:val="99"/>
    <w:semiHidden/>
    <w:unhideWhenUsed/>
    <w:rsid w:val="00DF37B5"/>
    <w:rPr>
      <w:vertAlign w:val="superscript"/>
    </w:rPr>
  </w:style>
  <w:style w:type="paragraph" w:styleId="Bibliography">
    <w:name w:val="Bibliography"/>
    <w:basedOn w:val="Normal"/>
    <w:next w:val="Normal"/>
    <w:uiPriority w:val="37"/>
    <w:unhideWhenUsed/>
    <w:rsid w:val="00DF37B5"/>
    <w:pPr>
      <w:spacing w:after="240" w:line="240" w:lineRule="auto"/>
      <w:ind w:left="720" w:hanging="720"/>
    </w:pPr>
    <w:rPr>
      <w:rFonts w:ascii="Garamond" w:hAnsi="Garamond"/>
    </w:rPr>
  </w:style>
  <w:style w:type="table" w:customStyle="1" w:styleId="EDIShaded4">
    <w:name w:val="EDI Shaded4"/>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5">
    <w:name w:val="EDI Shaded5"/>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6">
    <w:name w:val="EDI Shaded6"/>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7">
    <w:name w:val="EDI Shaded7"/>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TableGrid1">
    <w:name w:val="Table Grid1"/>
    <w:basedOn w:val="TableNormal"/>
    <w:next w:val="TableGrid"/>
    <w:uiPriority w:val="59"/>
    <w:rsid w:val="00DF37B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DF37B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EDI0">
    <w:name w:val="Body Text-EDI"/>
    <w:basedOn w:val="Normal"/>
    <w:qFormat/>
    <w:rsid w:val="00DF37B5"/>
    <w:pPr>
      <w:spacing w:before="200"/>
    </w:pPr>
    <w:rPr>
      <w:rFonts w:ascii="Garamond" w:hAnsi="Garamond"/>
      <w:sz w:val="24"/>
    </w:rPr>
  </w:style>
  <w:style w:type="character" w:customStyle="1" w:styleId="Heading5Char1">
    <w:name w:val="Heading 5 Char1"/>
    <w:aliases w:val="Appendix Char1"/>
    <w:basedOn w:val="DefaultParagraphFont"/>
    <w:uiPriority w:val="9"/>
    <w:semiHidden/>
    <w:rsid w:val="00DF37B5"/>
    <w:rPr>
      <w:rFonts w:asciiTheme="majorHAnsi" w:eastAsiaTheme="majorEastAsia" w:hAnsiTheme="majorHAnsi" w:cstheme="majorBidi"/>
      <w:color w:val="2F5496" w:themeColor="accent1" w:themeShade="BF"/>
      <w:sz w:val="22"/>
      <w:szCs w:val="22"/>
    </w:rPr>
  </w:style>
  <w:style w:type="paragraph" w:styleId="HTMLPreformatted">
    <w:name w:val="HTML Preformatted"/>
    <w:basedOn w:val="Normal"/>
    <w:link w:val="HTMLPreformattedChar"/>
    <w:uiPriority w:val="99"/>
    <w:semiHidden/>
    <w:unhideWhenUsed/>
    <w:rsid w:val="00DF3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DF37B5"/>
    <w:rPr>
      <w:rFonts w:ascii="Courier New" w:eastAsia="Times New Roman" w:hAnsi="Courier New" w:cs="Courier New"/>
      <w:sz w:val="20"/>
      <w:szCs w:val="20"/>
      <w:lang w:eastAsia="en-CA"/>
    </w:rPr>
  </w:style>
  <w:style w:type="paragraph" w:customStyle="1" w:styleId="msonormal0">
    <w:name w:val="msonormal"/>
    <w:basedOn w:val="Normal"/>
    <w:uiPriority w:val="99"/>
    <w:semiHidden/>
    <w:rsid w:val="00DF37B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semiHidden/>
    <w:unhideWhenUsed/>
    <w:rsid w:val="00DF37B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TOC6">
    <w:name w:val="toc 6"/>
    <w:basedOn w:val="BodyText-EDI0"/>
    <w:next w:val="Normal"/>
    <w:autoRedefine/>
    <w:uiPriority w:val="39"/>
    <w:unhideWhenUsed/>
    <w:rsid w:val="00DF37B5"/>
    <w:pPr>
      <w:tabs>
        <w:tab w:val="left" w:pos="1080"/>
        <w:tab w:val="right" w:leader="dot" w:pos="10080"/>
      </w:tabs>
      <w:spacing w:before="120" w:after="100"/>
      <w:ind w:left="1080" w:right="360" w:hanging="1080"/>
    </w:pPr>
    <w:rPr>
      <w:sz w:val="20"/>
    </w:rPr>
  </w:style>
  <w:style w:type="paragraph" w:styleId="TOC7">
    <w:name w:val="toc 7"/>
    <w:basedOn w:val="Normal"/>
    <w:next w:val="Normal"/>
    <w:autoRedefine/>
    <w:uiPriority w:val="39"/>
    <w:unhideWhenUsed/>
    <w:rsid w:val="00DF37B5"/>
    <w:pPr>
      <w:spacing w:after="100"/>
      <w:ind w:left="1320"/>
    </w:pPr>
    <w:rPr>
      <w:rFonts w:eastAsiaTheme="minorEastAsia"/>
      <w:lang w:eastAsia="en-CA"/>
    </w:rPr>
  </w:style>
  <w:style w:type="paragraph" w:styleId="TOC8">
    <w:name w:val="toc 8"/>
    <w:basedOn w:val="Normal"/>
    <w:next w:val="Normal"/>
    <w:autoRedefine/>
    <w:uiPriority w:val="39"/>
    <w:unhideWhenUsed/>
    <w:rsid w:val="00DF37B5"/>
    <w:pPr>
      <w:spacing w:after="100"/>
      <w:ind w:left="1540"/>
    </w:pPr>
    <w:rPr>
      <w:rFonts w:eastAsiaTheme="minorEastAsia"/>
      <w:lang w:eastAsia="en-CA"/>
    </w:rPr>
  </w:style>
  <w:style w:type="paragraph" w:styleId="TOC9">
    <w:name w:val="toc 9"/>
    <w:basedOn w:val="Normal"/>
    <w:next w:val="Normal"/>
    <w:autoRedefine/>
    <w:uiPriority w:val="39"/>
    <w:unhideWhenUsed/>
    <w:rsid w:val="00DF37B5"/>
    <w:pPr>
      <w:spacing w:after="100"/>
      <w:ind w:left="1760"/>
    </w:pPr>
    <w:rPr>
      <w:rFonts w:eastAsiaTheme="minorEastAsia"/>
      <w:lang w:eastAsia="en-CA"/>
    </w:rPr>
  </w:style>
  <w:style w:type="paragraph" w:styleId="BodyText">
    <w:name w:val="Body Text"/>
    <w:basedOn w:val="Normal"/>
    <w:link w:val="BodyTextChar"/>
    <w:uiPriority w:val="99"/>
    <w:semiHidden/>
    <w:unhideWhenUsed/>
    <w:rsid w:val="00DF37B5"/>
    <w:pPr>
      <w:spacing w:after="120"/>
    </w:pPr>
  </w:style>
  <w:style w:type="character" w:customStyle="1" w:styleId="BodyTextChar">
    <w:name w:val="Body Text Char"/>
    <w:basedOn w:val="DefaultParagraphFont"/>
    <w:link w:val="BodyText"/>
    <w:uiPriority w:val="99"/>
    <w:semiHidden/>
    <w:rsid w:val="00DF37B5"/>
  </w:style>
  <w:style w:type="paragraph" w:styleId="DocumentMap">
    <w:name w:val="Document Map"/>
    <w:basedOn w:val="Normal"/>
    <w:link w:val="DocumentMapChar"/>
    <w:uiPriority w:val="99"/>
    <w:semiHidden/>
    <w:unhideWhenUsed/>
    <w:rsid w:val="00DF37B5"/>
    <w:pPr>
      <w:spacing w:after="0" w:line="240" w:lineRule="auto"/>
    </w:pPr>
    <w:rPr>
      <w:rFonts w:ascii="Tahoma" w:eastAsiaTheme="minorEastAsia" w:hAnsi="Tahoma" w:cs="Tahoma"/>
      <w:sz w:val="16"/>
      <w:szCs w:val="16"/>
      <w:lang w:eastAsia="en-CA"/>
    </w:rPr>
  </w:style>
  <w:style w:type="character" w:customStyle="1" w:styleId="DocumentMapChar">
    <w:name w:val="Document Map Char"/>
    <w:basedOn w:val="DefaultParagraphFont"/>
    <w:link w:val="DocumentMap"/>
    <w:uiPriority w:val="99"/>
    <w:semiHidden/>
    <w:rsid w:val="00DF37B5"/>
    <w:rPr>
      <w:rFonts w:ascii="Tahoma" w:eastAsiaTheme="minorEastAsia" w:hAnsi="Tahoma" w:cs="Tahoma"/>
      <w:sz w:val="16"/>
      <w:szCs w:val="16"/>
      <w:lang w:eastAsia="en-CA"/>
    </w:rPr>
  </w:style>
  <w:style w:type="paragraph" w:styleId="NoSpacing">
    <w:name w:val="No Spacing"/>
    <w:uiPriority w:val="1"/>
    <w:qFormat/>
    <w:rsid w:val="00DF37B5"/>
    <w:pPr>
      <w:spacing w:after="0" w:line="240" w:lineRule="auto"/>
      <w:jc w:val="both"/>
    </w:pPr>
    <w:rPr>
      <w:rFonts w:ascii="Garamond" w:eastAsia="Times New Roman" w:hAnsi="Garamond" w:cs="Times New Roman"/>
      <w:sz w:val="24"/>
      <w:lang w:val="en-US" w:bidi="en-US"/>
    </w:rPr>
  </w:style>
  <w:style w:type="paragraph" w:styleId="IntenseQuote">
    <w:name w:val="Intense Quote"/>
    <w:basedOn w:val="Normal"/>
    <w:next w:val="Normal"/>
    <w:link w:val="IntenseQuoteChar"/>
    <w:uiPriority w:val="30"/>
    <w:qFormat/>
    <w:rsid w:val="00DF37B5"/>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DF37B5"/>
    <w:rPr>
      <w:b/>
      <w:bCs/>
      <w:i/>
      <w:iCs/>
      <w:color w:val="4472C4" w:themeColor="accent1"/>
    </w:rPr>
  </w:style>
  <w:style w:type="paragraph" w:customStyle="1" w:styleId="TableCaption-EDI">
    <w:name w:val="Table Caption - EDI"/>
    <w:basedOn w:val="Caption"/>
    <w:next w:val="Normal"/>
    <w:qFormat/>
    <w:rsid w:val="00DF37B5"/>
    <w:pPr>
      <w:keepNext/>
      <w:numPr>
        <w:numId w:val="20"/>
      </w:numPr>
      <w:tabs>
        <w:tab w:val="clear" w:pos="1080"/>
        <w:tab w:val="num" w:pos="360"/>
      </w:tabs>
      <w:spacing w:before="60" w:after="120"/>
      <w:ind w:left="0" w:firstLine="0"/>
    </w:pPr>
    <w:rPr>
      <w:rFonts w:eastAsia="Times New Roman" w:cs="Times New Roman"/>
      <w:color w:val="1F497D"/>
      <w:sz w:val="22"/>
      <w:szCs w:val="20"/>
      <w:lang w:val="en-US" w:bidi="en-US"/>
    </w:rPr>
  </w:style>
  <w:style w:type="paragraph" w:customStyle="1" w:styleId="Tabletext--EDI">
    <w:name w:val="Table text -- EDI"/>
    <w:basedOn w:val="BodyText"/>
    <w:uiPriority w:val="99"/>
    <w:qFormat/>
    <w:rsid w:val="00DF37B5"/>
  </w:style>
  <w:style w:type="paragraph" w:customStyle="1" w:styleId="TableHeader--EDI">
    <w:name w:val="Table Header -- EDI"/>
    <w:basedOn w:val="Normal"/>
    <w:next w:val="Normal"/>
    <w:uiPriority w:val="5"/>
    <w:qFormat/>
    <w:rsid w:val="00DF37B5"/>
    <w:pPr>
      <w:keepNext/>
      <w:spacing w:before="40" w:after="40" w:line="240" w:lineRule="auto"/>
    </w:pPr>
    <w:rPr>
      <w:rFonts w:ascii="Arial" w:hAnsi="Arial"/>
      <w:b/>
      <w:sz w:val="18"/>
    </w:rPr>
  </w:style>
  <w:style w:type="paragraph" w:customStyle="1" w:styleId="BodyText--EDI">
    <w:name w:val="Body Text -- EDI"/>
    <w:basedOn w:val="Normal"/>
    <w:qFormat/>
    <w:rsid w:val="00DF37B5"/>
    <w:pPr>
      <w:spacing w:before="200"/>
    </w:pPr>
    <w:rPr>
      <w:rFonts w:ascii="Garamond" w:eastAsia="Times New Roman" w:hAnsi="Garamond" w:cs="Times New Roman"/>
      <w:sz w:val="24"/>
      <w:lang w:val="en-US" w:bidi="en-US"/>
    </w:rPr>
  </w:style>
  <w:style w:type="paragraph" w:customStyle="1" w:styleId="Appendix-EDI">
    <w:name w:val="Appendix - EDI"/>
    <w:basedOn w:val="Normal"/>
    <w:next w:val="Normal"/>
    <w:qFormat/>
    <w:rsid w:val="00DF37B5"/>
    <w:pPr>
      <w:pageBreakBefore/>
      <w:numPr>
        <w:numId w:val="21"/>
      </w:numPr>
      <w:spacing w:before="5400"/>
      <w:ind w:right="1440"/>
    </w:pPr>
    <w:rPr>
      <w:rFonts w:ascii="Garamond" w:eastAsia="Times New Roman" w:hAnsi="Garamond" w:cs="Times New Roman"/>
      <w:b/>
      <w:caps/>
      <w:color w:val="1F497D"/>
      <w:sz w:val="28"/>
      <w:lang w:val="en-US" w:bidi="en-US"/>
    </w:rPr>
  </w:style>
  <w:style w:type="paragraph" w:customStyle="1" w:styleId="CoverText-EDI">
    <w:name w:val="Cover Text - EDI"/>
    <w:basedOn w:val="Normal"/>
    <w:qFormat/>
    <w:rsid w:val="00DF37B5"/>
    <w:pPr>
      <w:spacing w:after="0" w:line="240" w:lineRule="auto"/>
    </w:pPr>
    <w:rPr>
      <w:rFonts w:ascii="Calibri" w:eastAsia="Times New Roman" w:hAnsi="Calibri" w:cs="Calibri"/>
      <w:caps/>
      <w:lang w:val="en-US" w:bidi="en-US"/>
    </w:rPr>
  </w:style>
  <w:style w:type="paragraph" w:customStyle="1" w:styleId="xl65">
    <w:name w:val="xl65"/>
    <w:basedOn w:val="Normal"/>
    <w:rsid w:val="00DF37B5"/>
    <w:pP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6">
    <w:name w:val="xl66"/>
    <w:basedOn w:val="Normal"/>
    <w:rsid w:val="00DF37B5"/>
    <w:pPr>
      <w:pBdr>
        <w:top w:val="single" w:sz="8" w:space="0" w:color="auto"/>
        <w:left w:val="single" w:sz="8" w:space="0" w:color="auto"/>
        <w:bottom w:val="single" w:sz="8" w:space="0" w:color="auto"/>
        <w:right w:val="single" w:sz="8" w:space="0" w:color="auto"/>
      </w:pBdr>
      <w:shd w:val="clear" w:color="auto" w:fill="DDEBF7"/>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7">
    <w:name w:val="xl67"/>
    <w:basedOn w:val="Normal"/>
    <w:rsid w:val="00DF37B5"/>
    <w:pPr>
      <w:pBdr>
        <w:top w:val="single" w:sz="8" w:space="0" w:color="auto"/>
        <w:left w:val="single" w:sz="8" w:space="0" w:color="auto"/>
        <w:bottom w:val="single" w:sz="8" w:space="0" w:color="auto"/>
        <w:right w:val="single" w:sz="8" w:space="0" w:color="auto"/>
      </w:pBdr>
      <w:shd w:val="clear" w:color="auto" w:fill="DDEBF7"/>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8">
    <w:name w:val="xl68"/>
    <w:basedOn w:val="Normal"/>
    <w:rsid w:val="00DF37B5"/>
    <w:pPr>
      <w:spacing w:before="100" w:beforeAutospacing="1" w:after="100" w:afterAutospacing="1" w:line="240" w:lineRule="auto"/>
    </w:pPr>
    <w:rPr>
      <w:rFonts w:ascii="Times New Roman" w:eastAsia="Times New Roman" w:hAnsi="Times New Roman" w:cs="Times New Roman"/>
      <w:sz w:val="20"/>
      <w:szCs w:val="20"/>
      <w:lang w:eastAsia="en-CA"/>
    </w:rPr>
  </w:style>
  <w:style w:type="paragraph" w:customStyle="1" w:styleId="xl69">
    <w:name w:val="xl69"/>
    <w:basedOn w:val="Normal"/>
    <w:rsid w:val="00DF37B5"/>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0">
    <w:name w:val="xl70"/>
    <w:basedOn w:val="Normal"/>
    <w:rsid w:val="00DF37B5"/>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1">
    <w:name w:val="xl71"/>
    <w:basedOn w:val="Normal"/>
    <w:rsid w:val="00DF37B5"/>
    <w:pPr>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2">
    <w:name w:val="xl72"/>
    <w:basedOn w:val="Normal"/>
    <w:rsid w:val="00DF37B5"/>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3">
    <w:name w:val="xl73"/>
    <w:basedOn w:val="Normal"/>
    <w:rsid w:val="00DF37B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4">
    <w:name w:val="xl74"/>
    <w:basedOn w:val="Normal"/>
    <w:rsid w:val="00DF37B5"/>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5">
    <w:name w:val="xl75"/>
    <w:basedOn w:val="Normal"/>
    <w:rsid w:val="00DF37B5"/>
    <w:pPr>
      <w:pBdr>
        <w:top w:val="single" w:sz="8"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6">
    <w:name w:val="xl76"/>
    <w:basedOn w:val="Normal"/>
    <w:rsid w:val="00DF37B5"/>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83">
    <w:name w:val="xl83"/>
    <w:basedOn w:val="Normal"/>
    <w:rsid w:val="00DF37B5"/>
    <w:pPr>
      <w:spacing w:before="100" w:beforeAutospacing="1" w:after="100" w:afterAutospacing="1" w:line="240" w:lineRule="auto"/>
    </w:pPr>
    <w:rPr>
      <w:rFonts w:ascii="Arial" w:eastAsia="Times New Roman" w:hAnsi="Arial" w:cs="Arial"/>
      <w:sz w:val="16"/>
      <w:szCs w:val="16"/>
      <w:lang w:eastAsia="en-CA"/>
    </w:rPr>
  </w:style>
  <w:style w:type="paragraph" w:customStyle="1" w:styleId="Default">
    <w:name w:val="Default"/>
    <w:rsid w:val="00DF37B5"/>
    <w:pPr>
      <w:autoSpaceDE w:val="0"/>
      <w:autoSpaceDN w:val="0"/>
      <w:adjustRightInd w:val="0"/>
      <w:spacing w:after="0" w:line="240" w:lineRule="auto"/>
    </w:pPr>
    <w:rPr>
      <w:rFonts w:ascii="Garamond" w:hAnsi="Garamond" w:cs="Garamond"/>
      <w:color w:val="000000"/>
      <w:sz w:val="24"/>
      <w:szCs w:val="24"/>
    </w:rPr>
  </w:style>
  <w:style w:type="character" w:customStyle="1" w:styleId="tableheaderChar">
    <w:name w:val="table header Char"/>
    <w:basedOn w:val="DefaultParagraphFont"/>
    <w:link w:val="tableheader0"/>
    <w:locked/>
    <w:rsid w:val="00DF37B5"/>
    <w:rPr>
      <w:rFonts w:ascii="Verdana" w:eastAsia="Times New Roman" w:hAnsi="Verdana" w:cs="Times New Roman"/>
      <w:b/>
      <w:sz w:val="18"/>
      <w:szCs w:val="20"/>
      <w:lang w:val="en-US" w:eastAsia="en-CA" w:bidi="en-US"/>
    </w:rPr>
  </w:style>
  <w:style w:type="paragraph" w:customStyle="1" w:styleId="tableheader0">
    <w:name w:val="table header"/>
    <w:basedOn w:val="Normal"/>
    <w:link w:val="tableheaderChar"/>
    <w:qFormat/>
    <w:rsid w:val="00DF37B5"/>
    <w:pPr>
      <w:spacing w:before="40" w:after="40" w:line="240" w:lineRule="auto"/>
      <w:jc w:val="center"/>
    </w:pPr>
    <w:rPr>
      <w:rFonts w:ascii="Verdana" w:eastAsia="Times New Roman" w:hAnsi="Verdana" w:cs="Times New Roman"/>
      <w:b/>
      <w:sz w:val="18"/>
      <w:szCs w:val="20"/>
      <w:lang w:val="en-US" w:eastAsia="en-CA" w:bidi="en-US"/>
    </w:rPr>
  </w:style>
  <w:style w:type="paragraph" w:customStyle="1" w:styleId="FigureCaption-EDI">
    <w:name w:val="Figure Caption - EDI"/>
    <w:basedOn w:val="TableCaption-EDI"/>
    <w:next w:val="Normal"/>
    <w:qFormat/>
    <w:rsid w:val="00DF37B5"/>
    <w:pPr>
      <w:keepNext w:val="0"/>
      <w:numPr>
        <w:numId w:val="22"/>
      </w:numPr>
    </w:pPr>
  </w:style>
  <w:style w:type="paragraph" w:customStyle="1" w:styleId="Footnote">
    <w:name w:val="Footnote"/>
    <w:basedOn w:val="FootnoteText"/>
    <w:uiPriority w:val="9"/>
    <w:semiHidden/>
    <w:qFormat/>
    <w:rsid w:val="00DF37B5"/>
    <w:pPr>
      <w:tabs>
        <w:tab w:val="clear" w:pos="187"/>
        <w:tab w:val="left" w:pos="270"/>
      </w:tabs>
      <w:spacing w:after="0"/>
      <w:ind w:left="270" w:hanging="270"/>
    </w:pPr>
    <w:rPr>
      <w:rFonts w:eastAsia="Times New Roman" w:cs="Times New Roman"/>
      <w:lang w:val="en-US" w:bidi="en-US"/>
    </w:rPr>
  </w:style>
  <w:style w:type="paragraph" w:customStyle="1" w:styleId="photocaption0">
    <w:name w:val="photo caption"/>
    <w:basedOn w:val="Caption"/>
    <w:next w:val="Normal"/>
    <w:uiPriority w:val="7"/>
    <w:semiHidden/>
    <w:qFormat/>
    <w:rsid w:val="00DF37B5"/>
    <w:pPr>
      <w:tabs>
        <w:tab w:val="clear" w:pos="1080"/>
        <w:tab w:val="left" w:pos="2347"/>
      </w:tabs>
      <w:spacing w:before="60" w:after="120"/>
      <w:ind w:left="2347" w:right="1267" w:hanging="1080"/>
    </w:pPr>
    <w:rPr>
      <w:rFonts w:eastAsia="Times New Roman" w:cs="Times New Roman"/>
      <w:color w:val="1F497D"/>
      <w:sz w:val="22"/>
      <w:szCs w:val="20"/>
      <w:lang w:val="en-US" w:bidi="en-US"/>
    </w:rPr>
  </w:style>
  <w:style w:type="paragraph" w:customStyle="1" w:styleId="Authorship--EDI">
    <w:name w:val="Authorship -- EDI"/>
    <w:basedOn w:val="BodyText--EDI"/>
    <w:uiPriority w:val="1"/>
    <w:qFormat/>
    <w:rsid w:val="00DF37B5"/>
  </w:style>
  <w:style w:type="paragraph" w:customStyle="1" w:styleId="BlankPage-EDI">
    <w:name w:val="Blank Page - EDI"/>
    <w:basedOn w:val="Normal"/>
    <w:next w:val="Normal"/>
    <w:qFormat/>
    <w:rsid w:val="00DF37B5"/>
    <w:pPr>
      <w:pageBreakBefore/>
      <w:spacing w:before="5400" w:after="0" w:line="240" w:lineRule="auto"/>
      <w:jc w:val="center"/>
    </w:pPr>
    <w:rPr>
      <w:rFonts w:ascii="Garamond" w:eastAsia="Times New Roman" w:hAnsi="Garamond" w:cs="Times New Roman"/>
      <w:i/>
      <w:sz w:val="24"/>
      <w:lang w:val="en-US" w:bidi="en-US"/>
    </w:rPr>
  </w:style>
  <w:style w:type="paragraph" w:customStyle="1" w:styleId="Listsoftablesetc">
    <w:name w:val="Lists of tables etc"/>
    <w:basedOn w:val="TOC5"/>
    <w:uiPriority w:val="21"/>
    <w:qFormat/>
    <w:rsid w:val="00DF37B5"/>
    <w:pPr>
      <w:tabs>
        <w:tab w:val="clear" w:pos="1080"/>
        <w:tab w:val="left" w:pos="1440"/>
      </w:tabs>
      <w:spacing w:before="200" w:after="200"/>
      <w:ind w:left="1260" w:right="648" w:hanging="1260"/>
    </w:pPr>
    <w:rPr>
      <w:rFonts w:eastAsia="Times New Roman" w:cs="Times New Roman"/>
      <w:sz w:val="24"/>
      <w:szCs w:val="20"/>
      <w:lang w:val="en-US" w:bidi="en-US"/>
    </w:rPr>
  </w:style>
  <w:style w:type="paragraph" w:customStyle="1" w:styleId="ReferencesSub-heading">
    <w:name w:val="References Sub-heading"/>
    <w:basedOn w:val="Heading2"/>
    <w:next w:val="References"/>
    <w:uiPriority w:val="18"/>
    <w:semiHidden/>
    <w:qFormat/>
    <w:rsid w:val="00DF37B5"/>
    <w:pPr>
      <w:keepNext/>
      <w:numPr>
        <w:numId w:val="9"/>
      </w:numPr>
      <w:pBdr>
        <w:top w:val="single" w:sz="24" w:space="0" w:color="DBE5F1"/>
        <w:left w:val="single" w:sz="24" w:space="0" w:color="DBE5F1"/>
        <w:bottom w:val="single" w:sz="24" w:space="0" w:color="DBE5F1"/>
        <w:right w:val="single" w:sz="24" w:space="0" w:color="DBE5F1"/>
      </w:pBdr>
      <w:shd w:val="clear" w:color="auto" w:fill="DBE5F1"/>
      <w:spacing w:before="200"/>
    </w:pPr>
    <w:rPr>
      <w:rFonts w:eastAsia="Times New Roman" w:cs="Times New Roman"/>
      <w:b w:val="0"/>
      <w:bCs w:val="0"/>
      <w:color w:val="auto"/>
      <w:szCs w:val="22"/>
      <w:lang w:val="en-US" w:bidi="en-US"/>
    </w:rPr>
  </w:style>
  <w:style w:type="paragraph" w:customStyle="1" w:styleId="BulletNum">
    <w:name w:val="BulletNum"/>
    <w:basedOn w:val="Normal"/>
    <w:uiPriority w:val="2"/>
    <w:semiHidden/>
    <w:qFormat/>
    <w:rsid w:val="00DF37B5"/>
    <w:pPr>
      <w:numPr>
        <w:numId w:val="23"/>
      </w:numPr>
      <w:tabs>
        <w:tab w:val="num" w:pos="360"/>
        <w:tab w:val="left" w:pos="1080"/>
      </w:tabs>
      <w:spacing w:before="200"/>
      <w:ind w:left="0" w:firstLine="0"/>
      <w:contextualSpacing/>
      <w:jc w:val="both"/>
    </w:pPr>
    <w:rPr>
      <w:rFonts w:ascii="Garamond" w:eastAsia="Times New Roman" w:hAnsi="Garamond" w:cs="Times New Roman"/>
      <w:sz w:val="24"/>
      <w:lang w:val="en-US" w:bidi="en-US"/>
    </w:rPr>
  </w:style>
  <w:style w:type="paragraph" w:customStyle="1" w:styleId="CoverTitle-EDI">
    <w:name w:val="Cover Title - EDI"/>
    <w:basedOn w:val="Normal"/>
    <w:qFormat/>
    <w:rsid w:val="00DF37B5"/>
    <w:pPr>
      <w:spacing w:before="200"/>
      <w:jc w:val="right"/>
    </w:pPr>
    <w:rPr>
      <w:rFonts w:eastAsia="Times New Roman" w:cstheme="minorHAnsi"/>
      <w:b/>
      <w:i/>
      <w:color w:val="FFFFFF" w:themeColor="background1"/>
      <w:sz w:val="48"/>
      <w:szCs w:val="48"/>
      <w:lang w:val="en-US" w:bidi="en-US"/>
    </w:rPr>
  </w:style>
  <w:style w:type="paragraph" w:customStyle="1" w:styleId="CoverHeading1-EDI">
    <w:name w:val="Cover Heading 1 - EDI"/>
    <w:basedOn w:val="Normal"/>
    <w:next w:val="Normal"/>
    <w:qFormat/>
    <w:rsid w:val="00DF37B5"/>
    <w:pPr>
      <w:framePr w:hSpace="180" w:wrap="around" w:vAnchor="page" w:hAnchor="margin" w:x="250" w:y="766"/>
      <w:spacing w:before="400" w:after="240" w:line="240" w:lineRule="auto"/>
      <w:contextualSpacing/>
    </w:pPr>
    <w:rPr>
      <w:rFonts w:ascii="Calibri" w:eastAsia="Times New Roman" w:hAnsi="Calibri" w:cs="Calibri"/>
      <w:b/>
      <w:color w:val="006990"/>
      <w:sz w:val="28"/>
      <w:szCs w:val="28"/>
      <w:lang w:val="en-US" w:bidi="en-US"/>
    </w:rPr>
  </w:style>
  <w:style w:type="paragraph" w:customStyle="1" w:styleId="StyleCaptionCenteredLeft0cmHanging25cm">
    <w:name w:val="Style Caption + Centered Left:  0 cm Hanging:  2.5 cm"/>
    <w:basedOn w:val="Caption"/>
    <w:rsid w:val="00DF37B5"/>
    <w:pPr>
      <w:tabs>
        <w:tab w:val="clear" w:pos="1080"/>
      </w:tabs>
      <w:spacing w:before="120" w:after="120"/>
      <w:ind w:left="1418" w:hanging="1418"/>
      <w:jc w:val="center"/>
    </w:pPr>
    <w:rPr>
      <w:rFonts w:eastAsia="Times New Roman" w:cs="Times New Roman"/>
      <w:color w:val="44546A" w:themeColor="text2"/>
      <w:sz w:val="22"/>
      <w:szCs w:val="20"/>
      <w:lang w:val="en-US" w:bidi="en-US"/>
    </w:rPr>
  </w:style>
  <w:style w:type="paragraph" w:customStyle="1" w:styleId="PhotoCaption-EDI">
    <w:name w:val="Photo Caption - EDI"/>
    <w:basedOn w:val="Caption"/>
    <w:next w:val="BodyText"/>
    <w:qFormat/>
    <w:rsid w:val="00DF37B5"/>
    <w:pPr>
      <w:tabs>
        <w:tab w:val="clear" w:pos="1080"/>
        <w:tab w:val="left" w:pos="2340"/>
      </w:tabs>
      <w:spacing w:before="120" w:after="120"/>
      <w:ind w:left="0" w:firstLine="0"/>
    </w:pPr>
    <w:rPr>
      <w:rFonts w:eastAsia="Times New Roman" w:cs="Times New Roman"/>
      <w:color w:val="44546A" w:themeColor="text2"/>
      <w:sz w:val="22"/>
      <w:lang w:bidi="en-US"/>
    </w:rPr>
  </w:style>
  <w:style w:type="paragraph" w:customStyle="1" w:styleId="MapCaption--EDI">
    <w:name w:val="Map Caption -- EDI"/>
    <w:basedOn w:val="FigureCaption-EDI"/>
    <w:next w:val="BodyText--EDI"/>
    <w:uiPriority w:val="1"/>
    <w:qFormat/>
    <w:rsid w:val="00DF37B5"/>
    <w:pPr>
      <w:numPr>
        <w:numId w:val="0"/>
      </w:numPr>
    </w:pPr>
    <w:rPr>
      <w:lang w:val="en-CA"/>
    </w:rPr>
  </w:style>
  <w:style w:type="paragraph" w:customStyle="1" w:styleId="AppendixCaption-EDI">
    <w:name w:val="Appendix Caption - EDI"/>
    <w:basedOn w:val="TableCaption-EDI"/>
    <w:next w:val="BodyText--EDI"/>
    <w:uiPriority w:val="1"/>
    <w:qFormat/>
    <w:rsid w:val="00DF37B5"/>
    <w:pPr>
      <w:numPr>
        <w:numId w:val="24"/>
      </w:numPr>
    </w:pPr>
    <w:rPr>
      <w:lang w:val="en-CA"/>
    </w:rPr>
  </w:style>
  <w:style w:type="paragraph" w:customStyle="1" w:styleId="xl107">
    <w:name w:val="xl107"/>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xl108">
    <w:name w:val="xl108"/>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09">
    <w:name w:val="xl109"/>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xl110">
    <w:name w:val="xl110"/>
    <w:basedOn w:val="Normal"/>
    <w:rsid w:val="00DF37B5"/>
    <w:pPr>
      <w:spacing w:before="100" w:beforeAutospacing="1" w:after="100" w:afterAutospacing="1" w:line="240" w:lineRule="auto"/>
    </w:pPr>
    <w:rPr>
      <w:rFonts w:ascii="Times New Roman" w:eastAsia="Times New Roman" w:hAnsi="Times New Roman" w:cs="Times New Roman"/>
      <w:b/>
      <w:bCs/>
      <w:sz w:val="18"/>
      <w:szCs w:val="18"/>
      <w:lang w:eastAsia="en-CA"/>
    </w:rPr>
  </w:style>
  <w:style w:type="paragraph" w:customStyle="1" w:styleId="xl111">
    <w:name w:val="xl111"/>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2">
    <w:name w:val="xl112"/>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3">
    <w:name w:val="xl113"/>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4">
    <w:name w:val="xl114"/>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5">
    <w:name w:val="xl115"/>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6">
    <w:name w:val="xl116"/>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7">
    <w:name w:val="xl117"/>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8">
    <w:name w:val="xl118"/>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9">
    <w:name w:val="xl119"/>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font5">
    <w:name w:val="font5"/>
    <w:basedOn w:val="Normal"/>
    <w:rsid w:val="00DF37B5"/>
    <w:pPr>
      <w:spacing w:before="100" w:beforeAutospacing="1" w:after="100" w:afterAutospacing="1" w:line="240" w:lineRule="auto"/>
    </w:pPr>
    <w:rPr>
      <w:rFonts w:ascii="Tahoma" w:eastAsia="Times New Roman" w:hAnsi="Tahoma" w:cs="Tahoma"/>
      <w:color w:val="000000"/>
      <w:sz w:val="16"/>
      <w:szCs w:val="16"/>
      <w:lang w:eastAsia="en-CA"/>
    </w:rPr>
  </w:style>
  <w:style w:type="paragraph" w:customStyle="1" w:styleId="xl120">
    <w:name w:val="xl120"/>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character" w:customStyle="1" w:styleId="genus">
    <w:name w:val="genus"/>
    <w:basedOn w:val="DefaultParagraphFont"/>
    <w:rsid w:val="00DF37B5"/>
  </w:style>
  <w:style w:type="character" w:customStyle="1" w:styleId="species">
    <w:name w:val="species"/>
    <w:basedOn w:val="DefaultParagraphFont"/>
    <w:rsid w:val="00DF37B5"/>
  </w:style>
  <w:style w:type="character" w:customStyle="1" w:styleId="il">
    <w:name w:val="il"/>
    <w:basedOn w:val="DefaultParagraphFont"/>
    <w:rsid w:val="00DF37B5"/>
  </w:style>
  <w:style w:type="table" w:styleId="LightShading">
    <w:name w:val="Light Shading"/>
    <w:basedOn w:val="TableNormal"/>
    <w:uiPriority w:val="60"/>
    <w:unhideWhenUsed/>
    <w:rsid w:val="00DF37B5"/>
    <w:pPr>
      <w:spacing w:after="0" w:line="240" w:lineRule="auto"/>
    </w:pPr>
    <w:rPr>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4">
    <w:name w:val="Light Shading Accent 4"/>
    <w:basedOn w:val="TableNormal"/>
    <w:uiPriority w:val="60"/>
    <w:unhideWhenUsed/>
    <w:rsid w:val="00DF37B5"/>
    <w:pPr>
      <w:spacing w:after="0" w:line="240" w:lineRule="auto"/>
    </w:pPr>
    <w:rPr>
      <w:color w:val="BF8F00" w:themeColor="accent4" w:themeShade="BF"/>
      <w:lang w:val="en-US"/>
    </w:rPr>
    <w:tblPr>
      <w:tblStyleRowBandSize w:val="1"/>
      <w:tblStyleColBandSize w:val="1"/>
      <w:tblInd w:w="0" w:type="nil"/>
      <w:tblBorders>
        <w:top w:val="single" w:sz="8" w:space="0" w:color="FFC000" w:themeColor="accent4"/>
        <w:bottom w:val="single" w:sz="8" w:space="0" w:color="FFC000" w:themeColor="accent4"/>
      </w:tblBorders>
    </w:tblPr>
    <w:tblStylePr w:type="fir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Table-EDI1">
    <w:name w:val="Table - EDI1"/>
    <w:basedOn w:val="TableNormal"/>
    <w:uiPriority w:val="99"/>
    <w:rsid w:val="00DF37B5"/>
    <w:pPr>
      <w:spacing w:after="0" w:line="240" w:lineRule="auto"/>
    </w:pPr>
    <w:rPr>
      <w:rFonts w:ascii="Verdana" w:hAnsi="Verdana"/>
      <w:sz w:val="18"/>
      <w:lang w:val="en-US"/>
    </w:rPr>
    <w:tblPr>
      <w:tblStyleRowBandSize w:val="1"/>
      <w:tblInd w:w="0" w:type="nil"/>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customStyle="1" w:styleId="LightShading1">
    <w:name w:val="Light Shading1"/>
    <w:basedOn w:val="TableNormal"/>
    <w:uiPriority w:val="60"/>
    <w:rsid w:val="00DF37B5"/>
    <w:pPr>
      <w:spacing w:after="0" w:line="240" w:lineRule="auto"/>
    </w:pPr>
    <w:rPr>
      <w:color w:val="000000" w:themeColor="text1" w:themeShade="BF"/>
      <w:lang w:val="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F37B5"/>
    <w:pPr>
      <w:spacing w:after="0" w:line="240" w:lineRule="auto"/>
    </w:pPr>
    <w:rPr>
      <w:color w:val="2F5496" w:themeColor="accent1" w:themeShade="BF"/>
      <w:lang w:val="en-US"/>
    </w:rPr>
    <w:tblPr>
      <w:tblStyleRowBandSize w:val="1"/>
      <w:tblStyleColBandSize w:val="1"/>
      <w:tblInd w:w="0" w:type="nil"/>
      <w:tblBorders>
        <w:top w:val="single" w:sz="8" w:space="0" w:color="4472C4" w:themeColor="accent1"/>
        <w:bottom w:val="single" w:sz="8" w:space="0" w:color="4472C4" w:themeColor="accent1"/>
      </w:tblBorders>
    </w:tblPr>
    <w:tblStylePr w:type="fir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LightList1">
    <w:name w:val="Light List1"/>
    <w:basedOn w:val="TableNormal"/>
    <w:uiPriority w:val="61"/>
    <w:rsid w:val="00DF37B5"/>
    <w:pPr>
      <w:spacing w:after="0" w:line="240" w:lineRule="auto"/>
    </w:pPr>
    <w:rPr>
      <w:lang w:val="en-US"/>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DF37B5"/>
    <w:pPr>
      <w:spacing w:after="0" w:line="240" w:lineRule="auto"/>
    </w:pPr>
    <w:rPr>
      <w:lang w:val="en-US"/>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LightShading11">
    <w:name w:val="Light Shading11"/>
    <w:basedOn w:val="TableNormal"/>
    <w:uiPriority w:val="60"/>
    <w:rsid w:val="00DF37B5"/>
    <w:pPr>
      <w:spacing w:after="0" w:line="240" w:lineRule="auto"/>
    </w:pPr>
    <w:rPr>
      <w:color w:val="000000" w:themeColor="text1" w:themeShade="BF"/>
      <w:lang w:val="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1">
    <w:name w:val="Light Shading - Accent 111"/>
    <w:basedOn w:val="TableNormal"/>
    <w:uiPriority w:val="60"/>
    <w:rsid w:val="00DF37B5"/>
    <w:pPr>
      <w:spacing w:after="0" w:line="240" w:lineRule="auto"/>
    </w:pPr>
    <w:rPr>
      <w:color w:val="2F5496" w:themeColor="accent1" w:themeShade="BF"/>
      <w:lang w:val="en-US"/>
    </w:rPr>
    <w:tblPr>
      <w:tblStyleRowBandSize w:val="1"/>
      <w:tblStyleColBandSize w:val="1"/>
      <w:tblInd w:w="0" w:type="nil"/>
      <w:tblBorders>
        <w:top w:val="single" w:sz="8" w:space="0" w:color="4472C4" w:themeColor="accent1"/>
        <w:bottom w:val="single" w:sz="8" w:space="0" w:color="4472C4" w:themeColor="accent1"/>
      </w:tblBorders>
    </w:tblPr>
    <w:tblStylePr w:type="fir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LightShading-Accent41">
    <w:name w:val="Light Shading - Accent 41"/>
    <w:basedOn w:val="TableNormal"/>
    <w:uiPriority w:val="60"/>
    <w:rsid w:val="00DF37B5"/>
    <w:pPr>
      <w:spacing w:after="0" w:line="240" w:lineRule="auto"/>
    </w:pPr>
    <w:rPr>
      <w:color w:val="BF8F00" w:themeColor="accent4" w:themeShade="BF"/>
      <w:lang w:val="en-US"/>
    </w:rPr>
    <w:tblPr>
      <w:tblStyleRowBandSize w:val="1"/>
      <w:tblStyleColBandSize w:val="1"/>
      <w:tblInd w:w="0" w:type="nil"/>
      <w:tblBorders>
        <w:top w:val="single" w:sz="8" w:space="0" w:color="FFC000" w:themeColor="accent4"/>
        <w:bottom w:val="single" w:sz="8" w:space="0" w:color="FFC000" w:themeColor="accent4"/>
      </w:tblBorders>
    </w:tblPr>
    <w:tblStylePr w:type="fir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List11">
    <w:name w:val="Light List11"/>
    <w:basedOn w:val="TableNormal"/>
    <w:uiPriority w:val="61"/>
    <w:rsid w:val="00DF37B5"/>
    <w:pPr>
      <w:spacing w:after="0" w:line="240" w:lineRule="auto"/>
    </w:pPr>
    <w:rPr>
      <w:lang w:val="en-US"/>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1">
    <w:name w:val="Light List - Accent 111"/>
    <w:basedOn w:val="TableNormal"/>
    <w:uiPriority w:val="61"/>
    <w:rsid w:val="00DF37B5"/>
    <w:pPr>
      <w:spacing w:after="0" w:line="240" w:lineRule="auto"/>
    </w:pPr>
    <w:rPr>
      <w:lang w:val="en-US"/>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Table-EDI2">
    <w:name w:val="Table - EDI2"/>
    <w:basedOn w:val="TableNormal"/>
    <w:uiPriority w:val="99"/>
    <w:rsid w:val="00DF37B5"/>
    <w:pPr>
      <w:spacing w:after="0" w:line="240" w:lineRule="auto"/>
    </w:pPr>
    <w:rPr>
      <w:rFonts w:ascii="Verdana" w:hAnsi="Verdana"/>
      <w:sz w:val="18"/>
      <w:lang w:val="en-US"/>
    </w:rPr>
    <w:tblPr>
      <w:tblStyleRowBandSize w:val="1"/>
      <w:tblInd w:w="0" w:type="nil"/>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styleId="GridTable6Colorful">
    <w:name w:val="Grid Table 6 Colorful"/>
    <w:basedOn w:val="TableNormal"/>
    <w:uiPriority w:val="51"/>
    <w:rsid w:val="00DF37B5"/>
    <w:pPr>
      <w:spacing w:after="0" w:line="240" w:lineRule="auto"/>
    </w:pPr>
    <w:rPr>
      <w:color w:val="000000" w:themeColor="text1"/>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DF37B5"/>
    <w:rPr>
      <w:b/>
      <w:bCs/>
    </w:rPr>
  </w:style>
  <w:style w:type="numbering" w:customStyle="1" w:styleId="NoList1">
    <w:name w:val="No List1"/>
    <w:next w:val="NoList"/>
    <w:uiPriority w:val="99"/>
    <w:semiHidden/>
    <w:unhideWhenUsed/>
    <w:rsid w:val="00DF37B5"/>
  </w:style>
  <w:style w:type="character" w:customStyle="1" w:styleId="BodyText-EDIChar">
    <w:name w:val="Body Text - EDI Char"/>
    <w:basedOn w:val="DefaultParagraphFont"/>
    <w:link w:val="BodyText-EDI"/>
    <w:uiPriority w:val="99"/>
    <w:rsid w:val="00DF37B5"/>
    <w:rPr>
      <w:rFonts w:ascii="Garamond" w:eastAsia="Times New Roman" w:hAnsi="Garamond" w:cs="Times New Roman"/>
      <w:sz w:val="24"/>
      <w:lang w:val="en-US" w:bidi="en-US"/>
    </w:rPr>
  </w:style>
  <w:style w:type="character" w:customStyle="1" w:styleId="UnresolvedMention1">
    <w:name w:val="Unresolved Mention1"/>
    <w:basedOn w:val="DefaultParagraphFont"/>
    <w:uiPriority w:val="99"/>
    <w:semiHidden/>
    <w:unhideWhenUsed/>
    <w:rsid w:val="00DF37B5"/>
    <w:rPr>
      <w:color w:val="605E5C"/>
      <w:shd w:val="clear" w:color="auto" w:fill="E1DFDD"/>
    </w:rPr>
  </w:style>
  <w:style w:type="paragraph" w:customStyle="1" w:styleId="BIMBullet">
    <w:name w:val="BIM Bullet"/>
    <w:basedOn w:val="Normal"/>
    <w:rsid w:val="00DF37B5"/>
    <w:pPr>
      <w:numPr>
        <w:numId w:val="30"/>
      </w:numPr>
      <w:spacing w:before="120" w:after="120" w:line="288" w:lineRule="auto"/>
      <w:ind w:left="714" w:hanging="357"/>
      <w:contextualSpacing/>
      <w:jc w:val="both"/>
    </w:pPr>
    <w:rPr>
      <w:rFonts w:ascii="Calibri" w:eastAsia="Times New Roman" w:hAnsi="Calibri" w:cs="Calibri"/>
      <w:sz w:val="20"/>
      <w:szCs w:val="24"/>
    </w:rPr>
  </w:style>
  <w:style w:type="paragraph" w:customStyle="1" w:styleId="BIMBodyText">
    <w:name w:val="BIM Body Text"/>
    <w:basedOn w:val="Normal"/>
    <w:rsid w:val="00DF37B5"/>
    <w:pPr>
      <w:overflowPunct w:val="0"/>
      <w:autoSpaceDE w:val="0"/>
      <w:autoSpaceDN w:val="0"/>
      <w:adjustRightInd w:val="0"/>
      <w:spacing w:after="120" w:line="288" w:lineRule="auto"/>
      <w:jc w:val="both"/>
      <w:textAlignment w:val="baseline"/>
    </w:pPr>
    <w:rPr>
      <w:rFonts w:ascii="Calibri" w:eastAsia="Times New Roman" w:hAnsi="Calibri" w:cs="Calibri"/>
      <w:sz w:val="20"/>
      <w:szCs w:val="20"/>
    </w:rPr>
  </w:style>
  <w:style w:type="character" w:customStyle="1" w:styleId="UnresolvedMention2">
    <w:name w:val="Unresolved Mention2"/>
    <w:basedOn w:val="DefaultParagraphFont"/>
    <w:uiPriority w:val="99"/>
    <w:unhideWhenUsed/>
    <w:rsid w:val="00DF37B5"/>
    <w:rPr>
      <w:color w:val="605E5C"/>
      <w:shd w:val="clear" w:color="auto" w:fill="E1DFDD"/>
    </w:rPr>
  </w:style>
  <w:style w:type="character" w:customStyle="1" w:styleId="Mention1">
    <w:name w:val="Mention1"/>
    <w:basedOn w:val="DefaultParagraphFont"/>
    <w:uiPriority w:val="99"/>
    <w:unhideWhenUsed/>
    <w:rsid w:val="00DF37B5"/>
    <w:rPr>
      <w:color w:val="2B579A"/>
      <w:shd w:val="clear" w:color="auto" w:fill="E1DFDD"/>
    </w:rPr>
  </w:style>
  <w:style w:type="character" w:customStyle="1" w:styleId="UnresolvedMention3">
    <w:name w:val="Unresolved Mention3"/>
    <w:basedOn w:val="DefaultParagraphFont"/>
    <w:uiPriority w:val="99"/>
    <w:unhideWhenUsed/>
    <w:rsid w:val="00DF37B5"/>
    <w:rPr>
      <w:color w:val="605E5C"/>
      <w:shd w:val="clear" w:color="auto" w:fill="E1DFDD"/>
    </w:rPr>
  </w:style>
  <w:style w:type="character" w:customStyle="1" w:styleId="Mention2">
    <w:name w:val="Mention2"/>
    <w:basedOn w:val="DefaultParagraphFont"/>
    <w:uiPriority w:val="99"/>
    <w:unhideWhenUsed/>
    <w:rsid w:val="00DF37B5"/>
    <w:rPr>
      <w:color w:val="2B579A"/>
      <w:shd w:val="clear" w:color="auto" w:fill="E1DFDD"/>
    </w:rPr>
  </w:style>
  <w:style w:type="paragraph" w:styleId="BlockText">
    <w:name w:val="Block Text"/>
    <w:basedOn w:val="Normal"/>
    <w:uiPriority w:val="99"/>
    <w:semiHidden/>
    <w:unhideWhenUsed/>
    <w:rsid w:val="00DF37B5"/>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BodyText2">
    <w:name w:val="Body Text 2"/>
    <w:basedOn w:val="Normal"/>
    <w:link w:val="BodyText2Char"/>
    <w:uiPriority w:val="99"/>
    <w:semiHidden/>
    <w:unhideWhenUsed/>
    <w:rsid w:val="00DF37B5"/>
    <w:pPr>
      <w:spacing w:after="120" w:line="480" w:lineRule="auto"/>
    </w:pPr>
  </w:style>
  <w:style w:type="character" w:customStyle="1" w:styleId="BodyText2Char">
    <w:name w:val="Body Text 2 Char"/>
    <w:basedOn w:val="DefaultParagraphFont"/>
    <w:link w:val="BodyText2"/>
    <w:uiPriority w:val="99"/>
    <w:semiHidden/>
    <w:rsid w:val="00DF37B5"/>
  </w:style>
  <w:style w:type="paragraph" w:styleId="BodyText3">
    <w:name w:val="Body Text 3"/>
    <w:basedOn w:val="Normal"/>
    <w:link w:val="BodyText3Char"/>
    <w:uiPriority w:val="99"/>
    <w:semiHidden/>
    <w:unhideWhenUsed/>
    <w:rsid w:val="00DF37B5"/>
    <w:pPr>
      <w:spacing w:after="120"/>
    </w:pPr>
    <w:rPr>
      <w:sz w:val="16"/>
      <w:szCs w:val="16"/>
    </w:rPr>
  </w:style>
  <w:style w:type="character" w:customStyle="1" w:styleId="BodyText3Char">
    <w:name w:val="Body Text 3 Char"/>
    <w:basedOn w:val="DefaultParagraphFont"/>
    <w:link w:val="BodyText3"/>
    <w:uiPriority w:val="99"/>
    <w:semiHidden/>
    <w:rsid w:val="00DF37B5"/>
    <w:rPr>
      <w:sz w:val="16"/>
      <w:szCs w:val="16"/>
    </w:rPr>
  </w:style>
  <w:style w:type="paragraph" w:styleId="BodyTextFirstIndent">
    <w:name w:val="Body Text First Indent"/>
    <w:basedOn w:val="BodyText"/>
    <w:link w:val="BodyTextFirstIndentChar"/>
    <w:uiPriority w:val="99"/>
    <w:semiHidden/>
    <w:unhideWhenUsed/>
    <w:rsid w:val="00DF37B5"/>
    <w:pPr>
      <w:spacing w:after="200"/>
      <w:ind w:firstLine="360"/>
    </w:pPr>
  </w:style>
  <w:style w:type="character" w:customStyle="1" w:styleId="BodyTextFirstIndentChar">
    <w:name w:val="Body Text First Indent Char"/>
    <w:basedOn w:val="BodyTextChar"/>
    <w:link w:val="BodyTextFirstIndent"/>
    <w:uiPriority w:val="99"/>
    <w:semiHidden/>
    <w:rsid w:val="00DF37B5"/>
  </w:style>
  <w:style w:type="paragraph" w:styleId="BodyTextIndent">
    <w:name w:val="Body Text Indent"/>
    <w:basedOn w:val="Normal"/>
    <w:link w:val="BodyTextIndentChar"/>
    <w:uiPriority w:val="99"/>
    <w:semiHidden/>
    <w:unhideWhenUsed/>
    <w:rsid w:val="00DF37B5"/>
    <w:pPr>
      <w:spacing w:after="120"/>
      <w:ind w:left="283"/>
    </w:pPr>
  </w:style>
  <w:style w:type="character" w:customStyle="1" w:styleId="BodyTextIndentChar">
    <w:name w:val="Body Text Indent Char"/>
    <w:basedOn w:val="DefaultParagraphFont"/>
    <w:link w:val="BodyTextIndent"/>
    <w:uiPriority w:val="99"/>
    <w:semiHidden/>
    <w:rsid w:val="00DF37B5"/>
  </w:style>
  <w:style w:type="paragraph" w:styleId="BodyTextFirstIndent2">
    <w:name w:val="Body Text First Indent 2"/>
    <w:basedOn w:val="BodyTextIndent"/>
    <w:link w:val="BodyTextFirstIndent2Char"/>
    <w:uiPriority w:val="99"/>
    <w:semiHidden/>
    <w:unhideWhenUsed/>
    <w:rsid w:val="00DF37B5"/>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DF37B5"/>
  </w:style>
  <w:style w:type="paragraph" w:styleId="BodyTextIndent2">
    <w:name w:val="Body Text Indent 2"/>
    <w:basedOn w:val="Normal"/>
    <w:link w:val="BodyTextIndent2Char"/>
    <w:uiPriority w:val="99"/>
    <w:semiHidden/>
    <w:unhideWhenUsed/>
    <w:rsid w:val="00DF37B5"/>
    <w:pPr>
      <w:spacing w:after="120" w:line="480" w:lineRule="auto"/>
      <w:ind w:left="283"/>
    </w:pPr>
  </w:style>
  <w:style w:type="character" w:customStyle="1" w:styleId="BodyTextIndent2Char">
    <w:name w:val="Body Text Indent 2 Char"/>
    <w:basedOn w:val="DefaultParagraphFont"/>
    <w:link w:val="BodyTextIndent2"/>
    <w:uiPriority w:val="99"/>
    <w:semiHidden/>
    <w:rsid w:val="00DF37B5"/>
  </w:style>
  <w:style w:type="paragraph" w:styleId="BodyTextIndent3">
    <w:name w:val="Body Text Indent 3"/>
    <w:basedOn w:val="Normal"/>
    <w:link w:val="BodyTextIndent3Char"/>
    <w:uiPriority w:val="99"/>
    <w:semiHidden/>
    <w:unhideWhenUsed/>
    <w:rsid w:val="00DF37B5"/>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DF37B5"/>
    <w:rPr>
      <w:sz w:val="16"/>
      <w:szCs w:val="16"/>
    </w:rPr>
  </w:style>
  <w:style w:type="paragraph" w:styleId="Closing">
    <w:name w:val="Closing"/>
    <w:basedOn w:val="Normal"/>
    <w:link w:val="ClosingChar"/>
    <w:uiPriority w:val="99"/>
    <w:semiHidden/>
    <w:unhideWhenUsed/>
    <w:rsid w:val="00DF37B5"/>
    <w:pPr>
      <w:spacing w:after="0" w:line="240" w:lineRule="auto"/>
      <w:ind w:left="4252"/>
    </w:pPr>
  </w:style>
  <w:style w:type="character" w:customStyle="1" w:styleId="ClosingChar">
    <w:name w:val="Closing Char"/>
    <w:basedOn w:val="DefaultParagraphFont"/>
    <w:link w:val="Closing"/>
    <w:uiPriority w:val="99"/>
    <w:semiHidden/>
    <w:rsid w:val="00DF37B5"/>
  </w:style>
  <w:style w:type="table" w:styleId="ColorfulGrid">
    <w:name w:val="Colorful Grid"/>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DF37B5"/>
  </w:style>
  <w:style w:type="character" w:customStyle="1" w:styleId="DateChar">
    <w:name w:val="Date Char"/>
    <w:basedOn w:val="DefaultParagraphFont"/>
    <w:link w:val="Date"/>
    <w:uiPriority w:val="99"/>
    <w:semiHidden/>
    <w:rsid w:val="00DF37B5"/>
  </w:style>
  <w:style w:type="paragraph" w:styleId="E-mailSignature">
    <w:name w:val="E-mail Signature"/>
    <w:basedOn w:val="Normal"/>
    <w:link w:val="E-mailSignatureChar"/>
    <w:uiPriority w:val="99"/>
    <w:semiHidden/>
    <w:unhideWhenUsed/>
    <w:rsid w:val="00DF37B5"/>
    <w:pPr>
      <w:spacing w:after="0" w:line="240" w:lineRule="auto"/>
    </w:pPr>
  </w:style>
  <w:style w:type="character" w:customStyle="1" w:styleId="E-mailSignatureChar">
    <w:name w:val="E-mail Signature Char"/>
    <w:basedOn w:val="DefaultParagraphFont"/>
    <w:link w:val="E-mailSignature"/>
    <w:uiPriority w:val="99"/>
    <w:semiHidden/>
    <w:rsid w:val="00DF37B5"/>
  </w:style>
  <w:style w:type="paragraph" w:styleId="EndnoteText">
    <w:name w:val="endnote text"/>
    <w:basedOn w:val="Normal"/>
    <w:link w:val="EndnoteTextChar"/>
    <w:uiPriority w:val="99"/>
    <w:semiHidden/>
    <w:unhideWhenUsed/>
    <w:rsid w:val="00DF37B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37B5"/>
    <w:rPr>
      <w:sz w:val="20"/>
      <w:szCs w:val="20"/>
    </w:rPr>
  </w:style>
  <w:style w:type="paragraph" w:styleId="EnvelopeAddress">
    <w:name w:val="envelope address"/>
    <w:basedOn w:val="Normal"/>
    <w:uiPriority w:val="99"/>
    <w:semiHidden/>
    <w:unhideWhenUsed/>
    <w:rsid w:val="00DF37B5"/>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DF37B5"/>
    <w:pPr>
      <w:spacing w:after="0" w:line="240" w:lineRule="auto"/>
    </w:pPr>
    <w:rPr>
      <w:rFonts w:asciiTheme="majorHAnsi" w:eastAsiaTheme="majorEastAsia" w:hAnsiTheme="majorHAnsi" w:cstheme="majorBidi"/>
      <w:sz w:val="20"/>
      <w:szCs w:val="20"/>
    </w:rPr>
  </w:style>
  <w:style w:type="table" w:styleId="GridTable1Light">
    <w:name w:val="Grid Table 1 Light"/>
    <w:basedOn w:val="TableNormal"/>
    <w:uiPriority w:val="46"/>
    <w:rsid w:val="00DF37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F37B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F37B5"/>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F37B5"/>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F37B5"/>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F37B5"/>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F37B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DF37B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F37B5"/>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DF37B5"/>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DF37B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DF37B5"/>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DF37B5"/>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6">
    <w:name w:val="Grid Table 2 Accent 6"/>
    <w:basedOn w:val="TableNormal"/>
    <w:uiPriority w:val="47"/>
    <w:rsid w:val="00DF37B5"/>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2">
    <w:name w:val="Grid Table 3 Accent 2"/>
    <w:basedOn w:val="TableNormal"/>
    <w:uiPriority w:val="48"/>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3-Accent6">
    <w:name w:val="Grid Table 3 Accent 6"/>
    <w:basedOn w:val="TableNormal"/>
    <w:uiPriority w:val="48"/>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49"/>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2">
    <w:name w:val="Grid Table 4 Accent 2"/>
    <w:basedOn w:val="TableNormal"/>
    <w:uiPriority w:val="49"/>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6">
    <w:name w:val="Grid Table 4 Accent 6"/>
    <w:basedOn w:val="TableNormal"/>
    <w:uiPriority w:val="49"/>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1">
    <w:name w:val="Grid Table 6 Colorful Accent 1"/>
    <w:basedOn w:val="TableNormal"/>
    <w:uiPriority w:val="51"/>
    <w:rsid w:val="00DF37B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2">
    <w:name w:val="Grid Table 6 Colorful Accent 2"/>
    <w:basedOn w:val="TableNormal"/>
    <w:uiPriority w:val="51"/>
    <w:rsid w:val="00DF37B5"/>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3">
    <w:name w:val="Grid Table 6 Colorful Accent 3"/>
    <w:basedOn w:val="TableNormal"/>
    <w:uiPriority w:val="51"/>
    <w:rsid w:val="00DF37B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DF37B5"/>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DF37B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6">
    <w:name w:val="Grid Table 6 Colorful Accent 6"/>
    <w:basedOn w:val="TableNormal"/>
    <w:uiPriority w:val="51"/>
    <w:rsid w:val="00DF37B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DF37B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DF37B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2">
    <w:name w:val="Grid Table 7 Colorful Accent 2"/>
    <w:basedOn w:val="TableNormal"/>
    <w:uiPriority w:val="52"/>
    <w:rsid w:val="00DF37B5"/>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DF37B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DF37B5"/>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DF37B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7Colorful-Accent6">
    <w:name w:val="Grid Table 7 Colorful Accent 6"/>
    <w:basedOn w:val="TableNormal"/>
    <w:uiPriority w:val="52"/>
    <w:rsid w:val="00DF37B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HTMLAddress">
    <w:name w:val="HTML Address"/>
    <w:basedOn w:val="Normal"/>
    <w:link w:val="HTMLAddressChar"/>
    <w:uiPriority w:val="99"/>
    <w:semiHidden/>
    <w:unhideWhenUsed/>
    <w:rsid w:val="00DF37B5"/>
    <w:pPr>
      <w:spacing w:after="0" w:line="240" w:lineRule="auto"/>
    </w:pPr>
    <w:rPr>
      <w:i/>
      <w:iCs/>
    </w:rPr>
  </w:style>
  <w:style w:type="character" w:customStyle="1" w:styleId="HTMLAddressChar">
    <w:name w:val="HTML Address Char"/>
    <w:basedOn w:val="DefaultParagraphFont"/>
    <w:link w:val="HTMLAddress"/>
    <w:uiPriority w:val="99"/>
    <w:semiHidden/>
    <w:rsid w:val="00DF37B5"/>
    <w:rPr>
      <w:i/>
      <w:iCs/>
    </w:rPr>
  </w:style>
  <w:style w:type="paragraph" w:styleId="Index1">
    <w:name w:val="index 1"/>
    <w:basedOn w:val="Normal"/>
    <w:next w:val="Normal"/>
    <w:autoRedefine/>
    <w:uiPriority w:val="99"/>
    <w:semiHidden/>
    <w:unhideWhenUsed/>
    <w:rsid w:val="00DF37B5"/>
    <w:pPr>
      <w:spacing w:after="0" w:line="240" w:lineRule="auto"/>
      <w:ind w:left="220" w:hanging="220"/>
    </w:pPr>
  </w:style>
  <w:style w:type="paragraph" w:styleId="Index2">
    <w:name w:val="index 2"/>
    <w:basedOn w:val="Normal"/>
    <w:next w:val="Normal"/>
    <w:autoRedefine/>
    <w:uiPriority w:val="99"/>
    <w:semiHidden/>
    <w:unhideWhenUsed/>
    <w:rsid w:val="00DF37B5"/>
    <w:pPr>
      <w:spacing w:after="0" w:line="240" w:lineRule="auto"/>
      <w:ind w:left="440" w:hanging="220"/>
    </w:pPr>
  </w:style>
  <w:style w:type="paragraph" w:styleId="Index3">
    <w:name w:val="index 3"/>
    <w:basedOn w:val="Normal"/>
    <w:next w:val="Normal"/>
    <w:autoRedefine/>
    <w:uiPriority w:val="99"/>
    <w:semiHidden/>
    <w:unhideWhenUsed/>
    <w:rsid w:val="00DF37B5"/>
    <w:pPr>
      <w:spacing w:after="0" w:line="240" w:lineRule="auto"/>
      <w:ind w:left="660" w:hanging="220"/>
    </w:pPr>
  </w:style>
  <w:style w:type="paragraph" w:styleId="Index4">
    <w:name w:val="index 4"/>
    <w:basedOn w:val="Normal"/>
    <w:next w:val="Normal"/>
    <w:autoRedefine/>
    <w:uiPriority w:val="99"/>
    <w:semiHidden/>
    <w:unhideWhenUsed/>
    <w:rsid w:val="00DF37B5"/>
    <w:pPr>
      <w:spacing w:after="0" w:line="240" w:lineRule="auto"/>
      <w:ind w:left="880" w:hanging="220"/>
    </w:pPr>
  </w:style>
  <w:style w:type="paragraph" w:styleId="Index5">
    <w:name w:val="index 5"/>
    <w:basedOn w:val="Normal"/>
    <w:next w:val="Normal"/>
    <w:autoRedefine/>
    <w:uiPriority w:val="99"/>
    <w:semiHidden/>
    <w:unhideWhenUsed/>
    <w:rsid w:val="00DF37B5"/>
    <w:pPr>
      <w:spacing w:after="0" w:line="240" w:lineRule="auto"/>
      <w:ind w:left="1100" w:hanging="220"/>
    </w:pPr>
  </w:style>
  <w:style w:type="paragraph" w:styleId="Index6">
    <w:name w:val="index 6"/>
    <w:basedOn w:val="Normal"/>
    <w:next w:val="Normal"/>
    <w:autoRedefine/>
    <w:uiPriority w:val="99"/>
    <w:semiHidden/>
    <w:unhideWhenUsed/>
    <w:rsid w:val="00DF37B5"/>
    <w:pPr>
      <w:spacing w:after="0" w:line="240" w:lineRule="auto"/>
      <w:ind w:left="1320" w:hanging="220"/>
    </w:pPr>
  </w:style>
  <w:style w:type="paragraph" w:styleId="Index7">
    <w:name w:val="index 7"/>
    <w:basedOn w:val="Normal"/>
    <w:next w:val="Normal"/>
    <w:autoRedefine/>
    <w:uiPriority w:val="99"/>
    <w:semiHidden/>
    <w:unhideWhenUsed/>
    <w:rsid w:val="00DF37B5"/>
    <w:pPr>
      <w:spacing w:after="0" w:line="240" w:lineRule="auto"/>
      <w:ind w:left="1540" w:hanging="220"/>
    </w:pPr>
  </w:style>
  <w:style w:type="paragraph" w:styleId="Index8">
    <w:name w:val="index 8"/>
    <w:basedOn w:val="Normal"/>
    <w:next w:val="Normal"/>
    <w:autoRedefine/>
    <w:uiPriority w:val="99"/>
    <w:semiHidden/>
    <w:unhideWhenUsed/>
    <w:rsid w:val="00DF37B5"/>
    <w:pPr>
      <w:spacing w:after="0" w:line="240" w:lineRule="auto"/>
      <w:ind w:left="1760" w:hanging="220"/>
    </w:pPr>
  </w:style>
  <w:style w:type="paragraph" w:styleId="Index9">
    <w:name w:val="index 9"/>
    <w:basedOn w:val="Normal"/>
    <w:next w:val="Normal"/>
    <w:autoRedefine/>
    <w:uiPriority w:val="99"/>
    <w:semiHidden/>
    <w:unhideWhenUsed/>
    <w:rsid w:val="00DF37B5"/>
    <w:pPr>
      <w:spacing w:after="0" w:line="240" w:lineRule="auto"/>
      <w:ind w:left="1980" w:hanging="220"/>
    </w:pPr>
  </w:style>
  <w:style w:type="paragraph" w:styleId="IndexHeading">
    <w:name w:val="index heading"/>
    <w:basedOn w:val="Normal"/>
    <w:next w:val="Index1"/>
    <w:uiPriority w:val="99"/>
    <w:semiHidden/>
    <w:unhideWhenUsed/>
    <w:rsid w:val="00DF37B5"/>
    <w:rPr>
      <w:rFonts w:asciiTheme="majorHAnsi" w:eastAsiaTheme="majorEastAsia" w:hAnsiTheme="majorHAnsi" w:cstheme="majorBidi"/>
      <w:b/>
      <w:bCs/>
    </w:rPr>
  </w:style>
  <w:style w:type="table" w:styleId="LightGrid">
    <w:name w:val="Light Grid"/>
    <w:basedOn w:val="TableNormal"/>
    <w:uiPriority w:val="62"/>
    <w:semiHidden/>
    <w:unhideWhenUsed/>
    <w:rsid w:val="00DF37B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DF37B5"/>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semiHidden/>
    <w:unhideWhenUsed/>
    <w:rsid w:val="00DF37B5"/>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DF37B5"/>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DF37B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DF37B5"/>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semiHidden/>
    <w:unhideWhenUsed/>
    <w:rsid w:val="00DF37B5"/>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DF37B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F37B5"/>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semiHidden/>
    <w:unhideWhenUsed/>
    <w:rsid w:val="00DF37B5"/>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DF37B5"/>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DF37B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DF37B5"/>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semiHidden/>
    <w:unhideWhenUsed/>
    <w:rsid w:val="00DF37B5"/>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Accent1">
    <w:name w:val="Light Shading Accent 1"/>
    <w:basedOn w:val="TableNormal"/>
    <w:uiPriority w:val="60"/>
    <w:semiHidden/>
    <w:unhideWhenUsed/>
    <w:rsid w:val="00DF37B5"/>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semiHidden/>
    <w:unhideWhenUsed/>
    <w:rsid w:val="00DF37B5"/>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DF37B5"/>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5">
    <w:name w:val="Light Shading Accent 5"/>
    <w:basedOn w:val="TableNormal"/>
    <w:uiPriority w:val="60"/>
    <w:semiHidden/>
    <w:unhideWhenUsed/>
    <w:rsid w:val="00DF37B5"/>
    <w:pPr>
      <w:spacing w:after="0"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semiHidden/>
    <w:unhideWhenUsed/>
    <w:rsid w:val="00DF37B5"/>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paragraph" w:styleId="List">
    <w:name w:val="List"/>
    <w:basedOn w:val="Normal"/>
    <w:uiPriority w:val="99"/>
    <w:semiHidden/>
    <w:unhideWhenUsed/>
    <w:rsid w:val="00DF37B5"/>
    <w:pPr>
      <w:ind w:left="283" w:hanging="283"/>
      <w:contextualSpacing/>
    </w:pPr>
  </w:style>
  <w:style w:type="paragraph" w:styleId="List2">
    <w:name w:val="List 2"/>
    <w:basedOn w:val="Normal"/>
    <w:uiPriority w:val="99"/>
    <w:semiHidden/>
    <w:unhideWhenUsed/>
    <w:rsid w:val="00DF37B5"/>
    <w:pPr>
      <w:ind w:left="566" w:hanging="283"/>
      <w:contextualSpacing/>
    </w:pPr>
  </w:style>
  <w:style w:type="paragraph" w:styleId="List3">
    <w:name w:val="List 3"/>
    <w:basedOn w:val="Normal"/>
    <w:uiPriority w:val="99"/>
    <w:semiHidden/>
    <w:unhideWhenUsed/>
    <w:rsid w:val="00DF37B5"/>
    <w:pPr>
      <w:ind w:left="849" w:hanging="283"/>
      <w:contextualSpacing/>
    </w:pPr>
  </w:style>
  <w:style w:type="paragraph" w:styleId="List4">
    <w:name w:val="List 4"/>
    <w:basedOn w:val="Normal"/>
    <w:uiPriority w:val="99"/>
    <w:semiHidden/>
    <w:unhideWhenUsed/>
    <w:rsid w:val="00DF37B5"/>
    <w:pPr>
      <w:ind w:left="1132" w:hanging="283"/>
      <w:contextualSpacing/>
    </w:pPr>
  </w:style>
  <w:style w:type="paragraph" w:styleId="List5">
    <w:name w:val="List 5"/>
    <w:basedOn w:val="Normal"/>
    <w:uiPriority w:val="99"/>
    <w:semiHidden/>
    <w:unhideWhenUsed/>
    <w:rsid w:val="00DF37B5"/>
    <w:pPr>
      <w:ind w:left="1415" w:hanging="283"/>
      <w:contextualSpacing/>
    </w:pPr>
  </w:style>
  <w:style w:type="paragraph" w:styleId="ListBullet4">
    <w:name w:val="List Bullet 4"/>
    <w:basedOn w:val="Normal"/>
    <w:uiPriority w:val="99"/>
    <w:semiHidden/>
    <w:unhideWhenUsed/>
    <w:rsid w:val="00DF37B5"/>
    <w:pPr>
      <w:numPr>
        <w:numId w:val="32"/>
      </w:numPr>
      <w:contextualSpacing/>
    </w:pPr>
  </w:style>
  <w:style w:type="paragraph" w:styleId="ListBullet5">
    <w:name w:val="List Bullet 5"/>
    <w:basedOn w:val="Normal"/>
    <w:uiPriority w:val="99"/>
    <w:semiHidden/>
    <w:unhideWhenUsed/>
    <w:rsid w:val="00DF37B5"/>
    <w:pPr>
      <w:numPr>
        <w:numId w:val="33"/>
      </w:numPr>
      <w:contextualSpacing/>
    </w:pPr>
  </w:style>
  <w:style w:type="paragraph" w:styleId="ListContinue">
    <w:name w:val="List Continue"/>
    <w:basedOn w:val="Normal"/>
    <w:uiPriority w:val="99"/>
    <w:semiHidden/>
    <w:unhideWhenUsed/>
    <w:rsid w:val="00DF37B5"/>
    <w:pPr>
      <w:spacing w:after="120"/>
      <w:ind w:left="283"/>
      <w:contextualSpacing/>
    </w:pPr>
  </w:style>
  <w:style w:type="paragraph" w:styleId="ListContinue2">
    <w:name w:val="List Continue 2"/>
    <w:basedOn w:val="Normal"/>
    <w:uiPriority w:val="99"/>
    <w:semiHidden/>
    <w:unhideWhenUsed/>
    <w:rsid w:val="00DF37B5"/>
    <w:pPr>
      <w:spacing w:after="120"/>
      <w:ind w:left="566"/>
      <w:contextualSpacing/>
    </w:pPr>
  </w:style>
  <w:style w:type="paragraph" w:styleId="ListContinue3">
    <w:name w:val="List Continue 3"/>
    <w:basedOn w:val="Normal"/>
    <w:uiPriority w:val="99"/>
    <w:semiHidden/>
    <w:unhideWhenUsed/>
    <w:rsid w:val="00DF37B5"/>
    <w:pPr>
      <w:spacing w:after="120"/>
      <w:ind w:left="849"/>
      <w:contextualSpacing/>
    </w:pPr>
  </w:style>
  <w:style w:type="paragraph" w:styleId="ListContinue4">
    <w:name w:val="List Continue 4"/>
    <w:basedOn w:val="Normal"/>
    <w:uiPriority w:val="99"/>
    <w:semiHidden/>
    <w:unhideWhenUsed/>
    <w:rsid w:val="00DF37B5"/>
    <w:pPr>
      <w:spacing w:after="120"/>
      <w:ind w:left="1132"/>
      <w:contextualSpacing/>
    </w:pPr>
  </w:style>
  <w:style w:type="paragraph" w:styleId="ListContinue5">
    <w:name w:val="List Continue 5"/>
    <w:basedOn w:val="Normal"/>
    <w:uiPriority w:val="99"/>
    <w:semiHidden/>
    <w:unhideWhenUsed/>
    <w:rsid w:val="00DF37B5"/>
    <w:pPr>
      <w:spacing w:after="120"/>
      <w:ind w:left="1415"/>
      <w:contextualSpacing/>
    </w:pPr>
  </w:style>
  <w:style w:type="paragraph" w:styleId="ListNumber2">
    <w:name w:val="List Number 2"/>
    <w:basedOn w:val="Normal"/>
    <w:uiPriority w:val="99"/>
    <w:semiHidden/>
    <w:unhideWhenUsed/>
    <w:rsid w:val="00DF37B5"/>
    <w:pPr>
      <w:numPr>
        <w:numId w:val="34"/>
      </w:numPr>
      <w:contextualSpacing/>
    </w:pPr>
  </w:style>
  <w:style w:type="paragraph" w:styleId="ListNumber3">
    <w:name w:val="List Number 3"/>
    <w:basedOn w:val="Normal"/>
    <w:uiPriority w:val="99"/>
    <w:semiHidden/>
    <w:unhideWhenUsed/>
    <w:rsid w:val="00DF37B5"/>
    <w:pPr>
      <w:numPr>
        <w:numId w:val="35"/>
      </w:numPr>
      <w:contextualSpacing/>
    </w:pPr>
  </w:style>
  <w:style w:type="paragraph" w:styleId="ListNumber4">
    <w:name w:val="List Number 4"/>
    <w:basedOn w:val="Normal"/>
    <w:uiPriority w:val="99"/>
    <w:semiHidden/>
    <w:unhideWhenUsed/>
    <w:rsid w:val="00DF37B5"/>
    <w:pPr>
      <w:numPr>
        <w:numId w:val="36"/>
      </w:numPr>
      <w:contextualSpacing/>
    </w:pPr>
  </w:style>
  <w:style w:type="paragraph" w:styleId="ListNumber5">
    <w:name w:val="List Number 5"/>
    <w:basedOn w:val="Normal"/>
    <w:uiPriority w:val="99"/>
    <w:semiHidden/>
    <w:unhideWhenUsed/>
    <w:rsid w:val="00DF37B5"/>
    <w:pPr>
      <w:numPr>
        <w:numId w:val="37"/>
      </w:numPr>
      <w:contextualSpacing/>
    </w:pPr>
  </w:style>
  <w:style w:type="table" w:styleId="ListTable1Light">
    <w:name w:val="List Table 1 Light"/>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2">
    <w:name w:val="List Table 1 Light Accent 2"/>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3">
    <w:name w:val="List Table 1 Light Accent 3"/>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1Light-Accent6">
    <w:name w:val="List Table 1 Light Accent 6"/>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DF37B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F37B5"/>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2">
    <w:name w:val="List Table 2 Accent 2"/>
    <w:basedOn w:val="TableNormal"/>
    <w:uiPriority w:val="47"/>
    <w:rsid w:val="00DF37B5"/>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2-Accent3">
    <w:name w:val="List Table 2 Accent 3"/>
    <w:basedOn w:val="TableNormal"/>
    <w:uiPriority w:val="47"/>
    <w:rsid w:val="00DF37B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DF37B5"/>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DF37B5"/>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6">
    <w:name w:val="List Table 2 Accent 6"/>
    <w:basedOn w:val="TableNormal"/>
    <w:uiPriority w:val="47"/>
    <w:rsid w:val="00DF37B5"/>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DF37B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DF37B5"/>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2">
    <w:name w:val="List Table 3 Accent 2"/>
    <w:basedOn w:val="TableNormal"/>
    <w:uiPriority w:val="48"/>
    <w:rsid w:val="00DF37B5"/>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3-Accent3">
    <w:name w:val="List Table 3 Accent 3"/>
    <w:basedOn w:val="TableNormal"/>
    <w:uiPriority w:val="48"/>
    <w:rsid w:val="00DF37B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DF37B5"/>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DF37B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6">
    <w:name w:val="List Table 3 Accent 6"/>
    <w:basedOn w:val="TableNormal"/>
    <w:uiPriority w:val="48"/>
    <w:rsid w:val="00DF37B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2">
    <w:name w:val="List Table 4 Accent 2"/>
    <w:basedOn w:val="TableNormal"/>
    <w:uiPriority w:val="49"/>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3">
    <w:name w:val="List Table 4 Accent 3"/>
    <w:basedOn w:val="TableNormal"/>
    <w:uiPriority w:val="49"/>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6">
    <w:name w:val="List Table 4 Accent 6"/>
    <w:basedOn w:val="TableNormal"/>
    <w:uiPriority w:val="49"/>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DF37B5"/>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DF37B5"/>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DF37B5"/>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DF37B5"/>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DF37B5"/>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DF37B5"/>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DF37B5"/>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DF37B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DF37B5"/>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6Colorful-Accent2">
    <w:name w:val="List Table 6 Colorful Accent 2"/>
    <w:basedOn w:val="TableNormal"/>
    <w:uiPriority w:val="51"/>
    <w:rsid w:val="00DF37B5"/>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6Colorful-Accent3">
    <w:name w:val="List Table 6 Colorful Accent 3"/>
    <w:basedOn w:val="TableNormal"/>
    <w:uiPriority w:val="51"/>
    <w:rsid w:val="00DF37B5"/>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DF37B5"/>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DF37B5"/>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6Colorful-Accent6">
    <w:name w:val="List Table 6 Colorful Accent 6"/>
    <w:basedOn w:val="TableNormal"/>
    <w:uiPriority w:val="51"/>
    <w:rsid w:val="00DF37B5"/>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DF37B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F37B5"/>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DF37B5"/>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DF37B5"/>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DF37B5"/>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F37B5"/>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DF37B5"/>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DF37B5"/>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hAnsi="Consolas"/>
      <w:sz w:val="20"/>
      <w:szCs w:val="20"/>
    </w:rPr>
  </w:style>
  <w:style w:type="character" w:customStyle="1" w:styleId="MacroTextChar">
    <w:name w:val="Macro Text Char"/>
    <w:basedOn w:val="DefaultParagraphFont"/>
    <w:link w:val="MacroText"/>
    <w:uiPriority w:val="99"/>
    <w:semiHidden/>
    <w:rsid w:val="00DF37B5"/>
    <w:rPr>
      <w:rFonts w:ascii="Consolas" w:hAnsi="Consolas"/>
      <w:sz w:val="20"/>
      <w:szCs w:val="20"/>
    </w:rPr>
  </w:style>
  <w:style w:type="table" w:styleId="MediumGrid1">
    <w:name w:val="Medium Grid 1"/>
    <w:basedOn w:val="TableNormal"/>
    <w:uiPriority w:val="67"/>
    <w:semiHidden/>
    <w:unhideWhenUsed/>
    <w:rsid w:val="00DF37B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F37B5"/>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semiHidden/>
    <w:unhideWhenUsed/>
    <w:rsid w:val="00DF37B5"/>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DF37B5"/>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DF37B5"/>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DF37B5"/>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semiHidden/>
    <w:unhideWhenUsed/>
    <w:rsid w:val="00DF37B5"/>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F37B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DF37B5"/>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F37B5"/>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F37B5"/>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F37B5"/>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F37B5"/>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F37B5"/>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rsid w:val="00DF37B5"/>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DF37B5"/>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DF37B5"/>
    <w:pPr>
      <w:ind w:left="720"/>
    </w:pPr>
  </w:style>
  <w:style w:type="paragraph" w:styleId="NoteHeading">
    <w:name w:val="Note Heading"/>
    <w:basedOn w:val="Normal"/>
    <w:next w:val="Normal"/>
    <w:link w:val="NoteHeadingChar"/>
    <w:uiPriority w:val="99"/>
    <w:semiHidden/>
    <w:unhideWhenUsed/>
    <w:rsid w:val="00DF37B5"/>
    <w:pPr>
      <w:spacing w:after="0" w:line="240" w:lineRule="auto"/>
    </w:pPr>
  </w:style>
  <w:style w:type="character" w:customStyle="1" w:styleId="NoteHeadingChar">
    <w:name w:val="Note Heading Char"/>
    <w:basedOn w:val="DefaultParagraphFont"/>
    <w:link w:val="NoteHeading"/>
    <w:uiPriority w:val="99"/>
    <w:semiHidden/>
    <w:rsid w:val="00DF37B5"/>
  </w:style>
  <w:style w:type="table" w:styleId="PlainTable1">
    <w:name w:val="Plain Table 1"/>
    <w:basedOn w:val="TableNormal"/>
    <w:uiPriority w:val="41"/>
    <w:rsid w:val="00DF37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F37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F37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F37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F37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DF37B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DF37B5"/>
    <w:rPr>
      <w:rFonts w:ascii="Consolas" w:hAnsi="Consolas"/>
      <w:sz w:val="21"/>
      <w:szCs w:val="21"/>
    </w:rPr>
  </w:style>
  <w:style w:type="paragraph" w:styleId="Quote">
    <w:name w:val="Quote"/>
    <w:basedOn w:val="Normal"/>
    <w:next w:val="Normal"/>
    <w:link w:val="QuoteChar"/>
    <w:uiPriority w:val="29"/>
    <w:rsid w:val="00DF37B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F37B5"/>
    <w:rPr>
      <w:i/>
      <w:iCs/>
      <w:color w:val="404040" w:themeColor="text1" w:themeTint="BF"/>
    </w:rPr>
  </w:style>
  <w:style w:type="paragraph" w:styleId="Salutation">
    <w:name w:val="Salutation"/>
    <w:basedOn w:val="Normal"/>
    <w:next w:val="Normal"/>
    <w:link w:val="SalutationChar"/>
    <w:uiPriority w:val="99"/>
    <w:semiHidden/>
    <w:unhideWhenUsed/>
    <w:rsid w:val="00DF37B5"/>
  </w:style>
  <w:style w:type="character" w:customStyle="1" w:styleId="SalutationChar">
    <w:name w:val="Salutation Char"/>
    <w:basedOn w:val="DefaultParagraphFont"/>
    <w:link w:val="Salutation"/>
    <w:uiPriority w:val="99"/>
    <w:semiHidden/>
    <w:rsid w:val="00DF37B5"/>
  </w:style>
  <w:style w:type="paragraph" w:styleId="Signature">
    <w:name w:val="Signature"/>
    <w:basedOn w:val="Normal"/>
    <w:link w:val="SignatureChar"/>
    <w:uiPriority w:val="99"/>
    <w:semiHidden/>
    <w:unhideWhenUsed/>
    <w:rsid w:val="00DF37B5"/>
    <w:pPr>
      <w:spacing w:after="0" w:line="240" w:lineRule="auto"/>
      <w:ind w:left="4252"/>
    </w:pPr>
  </w:style>
  <w:style w:type="character" w:customStyle="1" w:styleId="SignatureChar">
    <w:name w:val="Signature Char"/>
    <w:basedOn w:val="DefaultParagraphFont"/>
    <w:link w:val="Signature"/>
    <w:uiPriority w:val="99"/>
    <w:semiHidden/>
    <w:rsid w:val="00DF37B5"/>
  </w:style>
  <w:style w:type="paragraph" w:styleId="Subtitle">
    <w:name w:val="Subtitle"/>
    <w:basedOn w:val="Normal"/>
    <w:next w:val="Normal"/>
    <w:link w:val="SubtitleChar"/>
    <w:uiPriority w:val="11"/>
    <w:rsid w:val="00DF37B5"/>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7B5"/>
    <w:rPr>
      <w:rFonts w:eastAsiaTheme="minorEastAsia"/>
      <w:color w:val="5A5A5A" w:themeColor="text1" w:themeTint="A5"/>
      <w:spacing w:val="15"/>
    </w:rPr>
  </w:style>
  <w:style w:type="table" w:styleId="Table3Deffects1">
    <w:name w:val="Table 3D effects 1"/>
    <w:basedOn w:val="TableNormal"/>
    <w:uiPriority w:val="99"/>
    <w:semiHidden/>
    <w:unhideWhenUsed/>
    <w:rsid w:val="00DF37B5"/>
    <w:pPr>
      <w:spacing w:after="200" w:line="276"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F37B5"/>
    <w:pPr>
      <w:spacing w:after="200" w:line="276" w:lineRule="auto"/>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F37B5"/>
    <w:pPr>
      <w:spacing w:after="200" w:line="276" w:lineRule="auto"/>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DF37B5"/>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F37B5"/>
    <w:pPr>
      <w:spacing w:after="200" w:line="276" w:lineRule="auto"/>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F37B5"/>
    <w:pPr>
      <w:spacing w:after="200" w:line="276"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F37B5"/>
    <w:pPr>
      <w:spacing w:after="200" w:line="276" w:lineRule="auto"/>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DF37B5"/>
    <w:pPr>
      <w:spacing w:after="200" w:line="276"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F37B5"/>
    <w:pPr>
      <w:spacing w:after="200" w:line="276" w:lineRule="auto"/>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F37B5"/>
    <w:pPr>
      <w:spacing w:after="200" w:line="276" w:lineRule="auto"/>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DF37B5"/>
    <w:pPr>
      <w:spacing w:after="200" w:line="276" w:lineRule="auto"/>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F37B5"/>
    <w:pPr>
      <w:spacing w:after="200" w:line="276" w:lineRule="auto"/>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F37B5"/>
    <w:pPr>
      <w:spacing w:after="200" w:line="276" w:lineRule="auto"/>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F37B5"/>
    <w:pPr>
      <w:spacing w:after="200" w:line="276" w:lineRule="auto"/>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F37B5"/>
    <w:pPr>
      <w:spacing w:after="200" w:line="276" w:lineRule="auto"/>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F37B5"/>
    <w:pPr>
      <w:spacing w:after="200" w:line="276"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DF37B5"/>
    <w:pPr>
      <w:spacing w:after="200" w:line="276" w:lineRule="auto"/>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0">
    <w:name w:val="Table Grid 1"/>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0">
    <w:name w:val="Table Grid 2"/>
    <w:basedOn w:val="TableNormal"/>
    <w:uiPriority w:val="99"/>
    <w:semiHidden/>
    <w:unhideWhenUsed/>
    <w:rsid w:val="00DF37B5"/>
    <w:pPr>
      <w:spacing w:after="200" w:line="276" w:lineRule="auto"/>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F37B5"/>
    <w:pPr>
      <w:spacing w:after="200" w:line="276" w:lineRule="auto"/>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F37B5"/>
    <w:pPr>
      <w:spacing w:after="200" w:line="276" w:lineRule="auto"/>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F37B5"/>
    <w:pPr>
      <w:spacing w:after="200" w:line="276" w:lineRule="auto"/>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F37B5"/>
    <w:pPr>
      <w:spacing w:after="200" w:line="276" w:lineRule="auto"/>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DF37B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DF37B5"/>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F37B5"/>
    <w:pPr>
      <w:spacing w:after="200" w:line="276"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F37B5"/>
    <w:pPr>
      <w:spacing w:after="200" w:line="276"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F37B5"/>
    <w:pPr>
      <w:spacing w:after="200" w:line="276" w:lineRule="auto"/>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F37B5"/>
    <w:pPr>
      <w:spacing w:after="200" w:line="276"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F37B5"/>
    <w:pPr>
      <w:spacing w:after="200" w:line="276"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F37B5"/>
    <w:pPr>
      <w:spacing w:after="200" w:line="276"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F37B5"/>
    <w:pPr>
      <w:spacing w:after="200" w:line="276"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F37B5"/>
    <w:pPr>
      <w:spacing w:after="200" w:line="276"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DF37B5"/>
    <w:pPr>
      <w:spacing w:after="200" w:line="276"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F37B5"/>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DF37B5"/>
    <w:pPr>
      <w:spacing w:after="200" w:line="276"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F37B5"/>
    <w:pPr>
      <w:spacing w:after="200" w:line="276" w:lineRule="auto"/>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DF37B5"/>
    <w:pPr>
      <w:spacing w:after="200" w:line="276"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rsid w:val="00DF37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7B5"/>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DF37B5"/>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6/09/relationships/commentsIds" Target="commentsIds.xml"/><Relationship Id="rId18" Type="http://schemas.openxmlformats.org/officeDocument/2006/relationships/header" Target="header1.xm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jpeg"/><Relationship Id="rId12" Type="http://schemas.microsoft.com/office/2011/relationships/commentsExtended" Target="commentsExtended.xml"/><Relationship Id="rId17" Type="http://schemas.openxmlformats.org/officeDocument/2006/relationships/image" Target="media/image8.jp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header" Target="header3.xm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image" Target="media/image12.png"/><Relationship Id="rId32" Type="http://schemas.microsoft.com/office/2018/08/relationships/commentsExtensible" Target="commentsExtensi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5.xml"/><Relationship Id="rId28" Type="http://schemas.openxmlformats.org/officeDocument/2006/relationships/header" Target="header7.xml"/><Relationship Id="rId10" Type="http://schemas.openxmlformats.org/officeDocument/2006/relationships/image" Target="media/image4.png"/><Relationship Id="rId19" Type="http://schemas.openxmlformats.org/officeDocument/2006/relationships/header" Target="header2.xm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header" Target="header4.xml"/><Relationship Id="rId27" Type="http://schemas.openxmlformats.org/officeDocument/2006/relationships/header" Target="header6.xml"/><Relationship Id="rId30"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10.emf"/></Relationships>
</file>

<file path=word/_rels/header4.xml.rels><?xml version="1.0" encoding="UTF-8" standalone="yes"?>
<Relationships xmlns="http://schemas.openxmlformats.org/package/2006/relationships"><Relationship Id="rId1" Type="http://schemas.openxmlformats.org/officeDocument/2006/relationships/image" Target="media/image9.png"/></Relationships>
</file>

<file path=word/_rels/header5.xml.rels><?xml version="1.0" encoding="UTF-8" standalone="yes"?>
<Relationships xmlns="http://schemas.openxmlformats.org/package/2006/relationships"><Relationship Id="rId1" Type="http://schemas.openxmlformats.org/officeDocument/2006/relationships/image" Target="media/image10.emf"/></Relationships>
</file>

<file path=word/_rels/header6.xml.rels><?xml version="1.0" encoding="UTF-8" standalone="yes"?>
<Relationships xmlns="http://schemas.openxmlformats.org/package/2006/relationships"><Relationship Id="rId1" Type="http://schemas.openxmlformats.org/officeDocument/2006/relationships/image" Target="media/image9.png"/></Relationships>
</file>

<file path=word/_rels/header7.xml.rels><?xml version="1.0" encoding="UTF-8" standalone="yes"?>
<Relationships xmlns="http://schemas.openxmlformats.org/package/2006/relationships"><Relationship Id="rId1"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TotalTime>
  <Pages>24</Pages>
  <Words>15437</Words>
  <Characters>87991</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Graeme Pelchat</dc:creator>
  <cp:keywords/>
  <dc:description/>
  <cp:lastModifiedBy>Erik Hedlin</cp:lastModifiedBy>
  <cp:revision>17</cp:revision>
  <dcterms:created xsi:type="dcterms:W3CDTF">2020-10-01T20:45:00Z</dcterms:created>
  <dcterms:modified xsi:type="dcterms:W3CDTF">2020-10-20T17:41:00Z</dcterms:modified>
</cp:coreProperties>
</file>