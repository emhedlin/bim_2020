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bookmarkStart w:id="1" w:name="_Hlk55039626"/>
      <w:r w:rsidRPr="00687D7D">
        <w:t xml:space="preserve">The Baffinland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Falco rusticolus</w:t>
      </w:r>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Baffinland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2" w:name="_Toc504576279"/>
      <w:bookmarkStart w:id="3" w:name="_Toc46996149"/>
      <w:bookmarkEnd w:id="1"/>
      <w:r w:rsidRPr="0061035F">
        <w:t>Background 2011–20</w:t>
      </w:r>
      <w:ins w:id="4" w:author="Erik Hedlin" w:date="2020-10-19T09:09:00Z">
        <w:r w:rsidR="00DB1D94">
          <w:t>20</w:t>
        </w:r>
      </w:ins>
      <w:del w:id="5" w:author="Erik Hedlin" w:date="2020-10-19T09:09:00Z">
        <w:r w:rsidRPr="0061035F" w:rsidDel="00DB1D94">
          <w:delText>1</w:delText>
        </w:r>
        <w:bookmarkEnd w:id="2"/>
        <w:r w:rsidDel="00DB1D94">
          <w:delText>9</w:delText>
        </w:r>
      </w:del>
      <w:bookmarkEnd w:id="3"/>
    </w:p>
    <w:p w14:paraId="42F7012A" w14:textId="083EC326" w:rsidR="00DF37B5" w:rsidRPr="00A23FDD" w:rsidRDefault="00DF37B5" w:rsidP="00DF37B5">
      <w:pPr>
        <w:pStyle w:val="BodyText-EDI"/>
      </w:pPr>
      <w:bookmarkStart w:id="6" w:name="_Toc504576280"/>
      <w:r w:rsidRPr="004408F7">
        <w:t>Arctic Raptors Inc. (ARInc.) personnel have conducted raptor monitoring as part of the Baffinland Iron Mine terrestrial baseline surveys and terrestrial effects monitoring efforts from 2011 through</w:t>
      </w:r>
      <w:r>
        <w:t xml:space="preserve"> </w:t>
      </w:r>
      <w:del w:id="7" w:author="AlastairF" w:date="2020-10-01T12:26:00Z">
        <w:r w:rsidDel="008A1C71">
          <w:delText>2019</w:delText>
        </w:r>
      </w:del>
      <w:ins w:id="8"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9" w:author="AlastairF" w:date="2020-10-01T12:27:00Z">
        <w:r w:rsidRPr="00245871" w:rsidDel="008A1C71">
          <w:delText xml:space="preserve">to </w:delText>
        </w:r>
        <w:r w:rsidDel="008A1C71">
          <w:delText>confirm</w:delText>
        </w:r>
      </w:del>
      <w:ins w:id="10" w:author="AlastairF" w:date="2020-10-01T12:27:00Z">
        <w:r w:rsidR="008A1C71">
          <w:t>based on</w:t>
        </w:r>
      </w:ins>
      <w:r>
        <w:t xml:space="preserve"> nesting site</w:t>
      </w:r>
      <w:r w:rsidRPr="00245871">
        <w:t xml:space="preserve"> locations provided</w:t>
      </w:r>
      <w:r w:rsidRPr="00245871" w:rsidDel="00892F2C">
        <w:t xml:space="preserve"> </w:t>
      </w:r>
      <w:r w:rsidRPr="00245871">
        <w:t>by Baffinland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Steensby Inlet in the south). A second goal was to gauge the potential for establishing a dedicated study area to be based at Steensby Inlet that could serve as a replicate for the long-term monitoring program located near Rankin Inlet, Nunavut. ARInc.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1" w:author="AlastairF" w:date="2020-10-01T12:28:00Z">
        <w:r w:rsidR="008A1C71">
          <w:t>with</w:t>
        </w:r>
      </w:ins>
      <w:r w:rsidRPr="00245871">
        <w:t>in the RSA and additional coverage of areas not previously surveyed to validate habitat selection models.</w:t>
      </w:r>
    </w:p>
    <w:p w14:paraId="76CE0F26" w14:textId="2EFB4C50" w:rsidR="00DF37B5" w:rsidRDefault="00DF37B5" w:rsidP="00DF37B5">
      <w:pPr>
        <w:pStyle w:val="BodyText-EDI"/>
      </w:pPr>
      <w:r w:rsidRPr="004A7FC7">
        <w:rPr>
          <w:rFonts w:eastAsiaTheme="minorHAnsi"/>
          <w:lang w:val="en-CA" w:bidi="ar-SA"/>
        </w:rPr>
        <w:t xml:space="preserve">Prior to the 2015 breeding season, </w:t>
      </w:r>
      <w:r>
        <w:rPr>
          <w:rFonts w:eastAsiaTheme="minorHAnsi"/>
          <w:lang w:val="en-CA" w:bidi="ar-SA"/>
        </w:rPr>
        <w:t>AR</w:t>
      </w:r>
      <w:r w:rsidRPr="004A7FC7">
        <w:rPr>
          <w:rFonts w:eastAsiaTheme="minorHAnsi"/>
          <w:lang w:val="en-CA" w:bidi="ar-SA"/>
        </w:rPr>
        <w:t>Inc.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w:t>
      </w:r>
      <w:ins w:id="12" w:author="AlastairF" w:date="2020-10-29T09:23:00Z">
        <w:r w:rsidR="007053DF">
          <w:t>ing</w:t>
        </w:r>
      </w:ins>
      <w:r w:rsidRPr="00245871">
        <w:t xml:space="preserve">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3" w:author="AlastairF" w:date="2020-10-01T12:31:00Z">
        <w:r w:rsidRPr="00245871" w:rsidDel="008A1C71">
          <w:delText>201</w:delText>
        </w:r>
        <w:r w:rsidDel="008A1C71">
          <w:delText>9</w:delText>
        </w:r>
        <w:r w:rsidRPr="00245871" w:rsidDel="008A1C71">
          <w:delText xml:space="preserve"> </w:delText>
        </w:r>
      </w:del>
      <w:ins w:id="14" w:author="AlastairF" w:date="2020-10-01T12:31:00Z">
        <w:r w:rsidR="008A1C71">
          <w:t>2020</w:t>
        </w:r>
        <w:r w:rsidR="008A1C71" w:rsidRPr="00245871">
          <w:t xml:space="preserve"> </w:t>
        </w:r>
      </w:ins>
      <w:r w:rsidRPr="00245871">
        <w:t xml:space="preserve">followed the methodology </w:t>
      </w:r>
      <w:r>
        <w:t xml:space="preserve">adopted in </w:t>
      </w:r>
      <w:r w:rsidRPr="00245871">
        <w:t>2016</w:t>
      </w:r>
      <w:ins w:id="15" w:author="AlastairF" w:date="2020-10-29T09:24:00Z">
        <w:r w:rsidR="007053DF">
          <w:t xml:space="preserve">. </w:t>
        </w:r>
      </w:ins>
      <w:del w:id="16" w:author="AlastairF" w:date="2020-10-29T09:24:00Z">
        <w:r w:rsidDel="007053DF">
          <w:delText xml:space="preserve">; </w:delText>
        </w:r>
        <w:r w:rsidRPr="00245871" w:rsidDel="007053DF">
          <w:delText>addit</w:delText>
        </w:r>
      </w:del>
      <w:del w:id="17" w:author="AlastairF" w:date="2020-10-29T09:25:00Z">
        <w:r w:rsidRPr="00245871" w:rsidDel="007053DF">
          <w:delText>ional effort was placed on addressing</w:delText>
        </w:r>
      </w:del>
      <w:ins w:id="18" w:author="AlastairF" w:date="2020-10-29T09:25:00Z">
        <w:r w:rsidR="007053DF">
          <w:t xml:space="preserve">we continue to </w:t>
        </w:r>
      </w:ins>
      <w:ins w:id="19" w:author="AlastairF" w:date="2020-10-30T13:43:00Z">
        <w:r w:rsidR="00BB4CA5">
          <w:t>address</w:t>
        </w:r>
      </w:ins>
      <w:r w:rsidRPr="00245871">
        <w:t xml:space="preserve">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0E3D240A" w:rsidR="00DF37B5" w:rsidRPr="0061035F" w:rsidRDefault="00DF37B5" w:rsidP="00DF37B5">
      <w:pPr>
        <w:pStyle w:val="Heading3"/>
      </w:pPr>
      <w:bookmarkStart w:id="20" w:name="_Toc46996150"/>
      <w:r w:rsidRPr="0061035F">
        <w:t>Terminology</w:t>
      </w:r>
      <w:bookmarkEnd w:id="6"/>
      <w:bookmarkEnd w:id="20"/>
    </w:p>
    <w:p w14:paraId="4F0FA745" w14:textId="77777777" w:rsidR="00DF37B5" w:rsidRPr="00297227" w:rsidRDefault="00DF37B5" w:rsidP="00DF37B5">
      <w:pPr>
        <w:pStyle w:val="BodyText-EDI"/>
      </w:pPr>
      <w:bookmarkStart w:id="21"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22" w:name="_Toc473023545"/>
      <w:r>
        <w:rPr>
          <w:b/>
          <w:iCs/>
        </w:rPr>
        <w:t>n</w:t>
      </w:r>
      <w:r w:rsidRPr="00BE7F1C">
        <w:rPr>
          <w:b/>
          <w:iCs/>
        </w:rPr>
        <w:t>est</w:t>
      </w:r>
      <w:bookmarkEnd w:id="22"/>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23"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23"/>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24"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24"/>
      <w:r>
        <w:rPr>
          <w:rFonts w:eastAsia="Calibri"/>
        </w:rPr>
        <w:t xml:space="preserve"> </w:t>
      </w:r>
      <w:r w:rsidRPr="00FD20DD">
        <w:rPr>
          <w:rFonts w:asciiTheme="majorHAnsi" w:eastAsia="Calibri" w:hAnsiTheme="majorHAnsi"/>
          <w:kern w:val="24"/>
          <w:szCs w:val="24"/>
        </w:rPr>
        <w:t xml:space="preserve">— </w:t>
      </w:r>
      <w:bookmarkStart w:id="25" w:name="_Hlk27131919"/>
      <w:bookmarkStart w:id="26"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25"/>
      <w:r w:rsidRPr="00FD20DD">
        <w:rPr>
          <w:rFonts w:eastAsia="Calibri"/>
        </w:rPr>
        <w:t>. Report mean and standard error, or standard deviation.</w:t>
      </w:r>
      <w:bookmarkEnd w:id="26"/>
      <w:r>
        <w:rPr>
          <w:rFonts w:eastAsia="Calibri"/>
        </w:rPr>
        <w:t xml:space="preserve"> </w:t>
      </w:r>
      <w:bookmarkStart w:id="27" w:name="_Toc473023530"/>
    </w:p>
    <w:bookmarkEnd w:id="27"/>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8" w:name="_Toc46996151"/>
      <w:r w:rsidRPr="0061035F">
        <w:t>Breeding Phenology</w:t>
      </w:r>
      <w:bookmarkEnd w:id="21"/>
      <w:bookmarkEnd w:id="28"/>
    </w:p>
    <w:p w14:paraId="6EBC655B" w14:textId="77777777" w:rsidR="00DF37B5" w:rsidRPr="00E0328B" w:rsidRDefault="00DF37B5" w:rsidP="00DF37B5">
      <w:pPr>
        <w:pStyle w:val="BodyText-EDI"/>
        <w:rPr>
          <w:highlight w:val="yellow"/>
        </w:rPr>
      </w:pPr>
      <w:bookmarkStart w:id="29"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Igloolik (June 15 ± 3.6 days; Chi²</w:t>
      </w:r>
      <w:r>
        <w:t> </w:t>
      </w:r>
      <w:r w:rsidRPr="00A23FDD">
        <w:t>= 31.56, p &lt;0.001) and north Baffin Island (June 16 ± 3.5 days; Chi² = 35.56, p &lt;0.001) with no difference observed between Igloolik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45D9A174" w:rsidR="00DF37B5" w:rsidRPr="0061035F" w:rsidRDefault="00DF37B5" w:rsidP="00DF37B5">
      <w:pPr>
        <w:pStyle w:val="Heading3"/>
      </w:pPr>
      <w:bookmarkStart w:id="30" w:name="_Toc46996152"/>
      <w:r w:rsidRPr="0061035F">
        <w:t xml:space="preserve">Raptor Monitoring </w:t>
      </w:r>
      <w:del w:id="31" w:author="AlastairF" w:date="2020-11-05T14:03:00Z">
        <w:r w:rsidRPr="0061035F" w:rsidDel="001C1627">
          <w:delText>Data</w:delText>
        </w:r>
      </w:del>
      <w:bookmarkEnd w:id="29"/>
      <w:bookmarkEnd w:id="30"/>
      <w:ins w:id="32" w:author="AlastairF" w:date="2020-11-05T14:03:00Z">
        <w:r w:rsidR="001C1627">
          <w:t>AREA</w:t>
        </w:r>
      </w:ins>
    </w:p>
    <w:p w14:paraId="4A86AAB1" w14:textId="03847273" w:rsidR="00DF37B5" w:rsidRDefault="00DF37B5" w:rsidP="00DF37B5">
      <w:pPr>
        <w:pStyle w:val="BodyText-EDI"/>
      </w:pPr>
      <w:r w:rsidRPr="00A23FDD">
        <w:t>The landscape is generally rugged, and elevation varies ranging from sea-level to 685 meters</w:t>
      </w:r>
      <w:ins w:id="33"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dominated by mountain aven</w:t>
      </w:r>
      <w:r>
        <w:t>s</w:t>
      </w:r>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r w:rsidRPr="00C40CB0">
        <w:rPr>
          <w:i/>
          <w:iCs/>
        </w:rPr>
        <w:t>Alopecurus</w:t>
      </w:r>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proofErr w:type="spellStart"/>
      <w:r w:rsidRPr="00EA5D3E">
        <w:rPr>
          <w:i/>
          <w:iCs/>
        </w:rPr>
        <w:t>Saxifraga</w:t>
      </w:r>
      <w:proofErr w:type="spellEnd"/>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 xml:space="preserve">re also encountered. The spatial extent of the </w:t>
      </w:r>
      <w:del w:id="34" w:author="AlastairF" w:date="2020-10-29T09:26:00Z">
        <w:r w:rsidRPr="00AE0153" w:rsidDel="007053DF">
          <w:delText>201</w:delText>
        </w:r>
        <w:r w:rsidDel="007053DF">
          <w:delText>9</w:delText>
        </w:r>
        <w:r w:rsidRPr="00AE0153" w:rsidDel="007053DF">
          <w:delText xml:space="preserve"> </w:delText>
        </w:r>
      </w:del>
      <w:ins w:id="35" w:author="AlastairF" w:date="2020-10-29T09:26:00Z">
        <w:r w:rsidR="007053DF">
          <w:t>2020</w:t>
        </w:r>
        <w:r w:rsidR="007053DF" w:rsidRPr="00AE0153">
          <w:t xml:space="preserve"> </w:t>
        </w:r>
      </w:ins>
      <w:r w:rsidRPr="00AE0153">
        <w:t>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671CD544" w14:textId="77777777" w:rsidR="003650EE" w:rsidRDefault="003650EE" w:rsidP="003650EE">
      <w:pPr>
        <w:jc w:val="center"/>
      </w:pPr>
      <w:r>
        <w:rPr>
          <w:noProof/>
        </w:rPr>
        <w:drawing>
          <wp:inline distT="0" distB="0" distL="0" distR="0" wp14:anchorId="754210DA" wp14:editId="2B854B28">
            <wp:extent cx="4273826" cy="596126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9396" cy="5982977"/>
                    </a:xfrm>
                    <a:prstGeom prst="rect">
                      <a:avLst/>
                    </a:prstGeom>
                    <a:noFill/>
                  </pic:spPr>
                </pic:pic>
              </a:graphicData>
            </a:graphic>
          </wp:inline>
        </w:drawing>
      </w:r>
    </w:p>
    <w:p w14:paraId="468F3E84" w14:textId="77777777" w:rsidR="003650EE" w:rsidRDefault="003650EE" w:rsidP="003650EE">
      <w:pPr>
        <w:pStyle w:val="Caption"/>
        <w:ind w:right="1149"/>
        <w:jc w:val="both"/>
      </w:pPr>
      <w:bookmarkStart w:id="36" w:name="_Ref496781698"/>
      <w:bookmarkStart w:id="37" w:name="_Toc45116173"/>
      <w:commentRangeStart w:id="38"/>
      <w:r w:rsidRPr="00AE0153">
        <w:t>Map </w:t>
      </w:r>
      <w:commentRangeEnd w:id="38"/>
      <w:r>
        <w:rPr>
          <w:rStyle w:val="CommentReference"/>
          <w:rFonts w:asciiTheme="minorHAnsi" w:hAnsiTheme="minorHAnsi"/>
          <w:b w:val="0"/>
          <w:bCs w:val="0"/>
          <w:color w:val="auto"/>
        </w:rPr>
        <w:commentReference w:id="38"/>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36"/>
      <w:r w:rsidRPr="00AE0153">
        <w:tab/>
        <w:t>Raptor monitoring area and distribution of nesting sites during the 201</w:t>
      </w:r>
      <w:r>
        <w:t>9</w:t>
      </w:r>
      <w:r w:rsidRPr="00AE0153">
        <w:t xml:space="preserve"> occupancy and productivity surveys; Mary River Project.</w:t>
      </w:r>
      <w:bookmarkEnd w:id="37"/>
    </w:p>
    <w:p w14:paraId="2B4F2151" w14:textId="56571DBE" w:rsidR="00DF37B5" w:rsidRDefault="00DF37B5" w:rsidP="00DF37B5">
      <w:pPr>
        <w:rPr>
          <w:rFonts w:ascii="Garamond" w:eastAsia="Times New Roman" w:hAnsi="Garamond" w:cs="Times New Roman"/>
          <w:sz w:val="24"/>
          <w:lang w:val="en-US" w:bidi="en-US"/>
        </w:rPr>
      </w:pPr>
      <w:r>
        <w:br w:type="page"/>
      </w:r>
    </w:p>
    <w:p w14:paraId="4EC4205D" w14:textId="77777777" w:rsidR="00DF37B5" w:rsidRPr="00AE0153" w:rsidRDefault="00DF37B5" w:rsidP="00DF37B5">
      <w:pPr>
        <w:pStyle w:val="Heading3"/>
      </w:pPr>
      <w:bookmarkStart w:id="39" w:name="_Toc504576283"/>
      <w:bookmarkStart w:id="40" w:name="_Toc46996153"/>
      <w:r w:rsidRPr="00AE0153">
        <w:lastRenderedPageBreak/>
        <w:t>Methods</w:t>
      </w:r>
      <w:bookmarkEnd w:id="39"/>
      <w:bookmarkEnd w:id="40"/>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41" w:author="AlastairF" w:date="2020-10-01T14:48:00Z">
        <w:r w:rsidR="0061631A">
          <w:t>out</w:t>
        </w:r>
      </w:ins>
      <w:r w:rsidRPr="00AE0153">
        <w:t xml:space="preserve"> the region extending from Milne Inlet to Steensby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42" w:author="AlastairF" w:date="2020-10-01T14:49:00Z">
        <w:r w:rsidRPr="00AE0153" w:rsidDel="0061631A">
          <w:delText>201</w:delText>
        </w:r>
        <w:r w:rsidDel="0061631A">
          <w:delText>9</w:delText>
        </w:r>
        <w:r w:rsidRPr="00AE0153" w:rsidDel="0061631A">
          <w:delText xml:space="preserve"> </w:delText>
        </w:r>
      </w:del>
      <w:ins w:id="43"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44" w:name="_Toc504576284"/>
      <w:r w:rsidRPr="00AE0153">
        <w:t>Helicopter Survey</w:t>
      </w:r>
      <w:bookmarkEnd w:id="44"/>
    </w:p>
    <w:p w14:paraId="1E23BD4B" w14:textId="63BB5F09" w:rsidR="00DF37B5" w:rsidRPr="00DD5347" w:rsidRDefault="00DF37B5" w:rsidP="00DF37B5">
      <w:pPr>
        <w:pStyle w:val="BodyText-EDI"/>
      </w:pPr>
      <w:bookmarkStart w:id="45" w:name="_Hlk527377048"/>
      <w:bookmarkStart w:id="46" w:name="_Toc504576285"/>
      <w:r w:rsidRPr="00DE671D">
        <w:t xml:space="preserve">Three </w:t>
      </w:r>
      <w:r>
        <w:t xml:space="preserve">helicopter-based </w:t>
      </w:r>
      <w:del w:id="47" w:author="AlastairF" w:date="2020-10-01T14:50:00Z">
        <w:r w:rsidDel="0061631A">
          <w:delText xml:space="preserve">raptor </w:delText>
        </w:r>
      </w:del>
      <w:r w:rsidRPr="00DE671D">
        <w:t xml:space="preserve">surveys were conducted in </w:t>
      </w:r>
      <w:del w:id="48" w:author="AlastairF" w:date="2020-10-01T14:49:00Z">
        <w:r w:rsidRPr="00DE671D" w:rsidDel="0061631A">
          <w:delText>201</w:delText>
        </w:r>
        <w:r w:rsidDel="0061631A">
          <w:delText>9</w:delText>
        </w:r>
      </w:del>
      <w:ins w:id="49" w:author="AlastairF" w:date="2020-10-01T14:49:00Z">
        <w:r w:rsidR="0061631A">
          <w:t>2020</w:t>
        </w:r>
      </w:ins>
      <w:r w:rsidRPr="00DE671D">
        <w:t xml:space="preserve">: June </w:t>
      </w:r>
      <w:del w:id="50" w:author="AlastairF" w:date="2020-10-01T14:52:00Z">
        <w:r w:rsidRPr="00DE671D" w:rsidDel="0061631A">
          <w:delText>1</w:delText>
        </w:r>
        <w:r w:rsidDel="0061631A">
          <w:delText xml:space="preserve">2 </w:delText>
        </w:r>
      </w:del>
      <w:ins w:id="51" w:author="AlastairF" w:date="2020-10-01T14:52:00Z">
        <w:r w:rsidR="0061631A">
          <w:t xml:space="preserve">25 </w:t>
        </w:r>
      </w:ins>
      <w:r>
        <w:t xml:space="preserve">to </w:t>
      </w:r>
      <w:del w:id="52" w:author="AlastairF" w:date="2020-10-01T14:52:00Z">
        <w:r w:rsidRPr="00DE671D" w:rsidDel="0061631A">
          <w:delText>1</w:delText>
        </w:r>
        <w:r w:rsidDel="0061631A">
          <w:delText>4</w:delText>
        </w:r>
      </w:del>
      <w:ins w:id="53" w:author="AlastairF" w:date="2020-10-01T14:52:00Z">
        <w:r w:rsidR="0061631A">
          <w:t>28</w:t>
        </w:r>
      </w:ins>
      <w:ins w:id="54" w:author="Erik Hedlin" w:date="2020-10-19T09:13:00Z">
        <w:r w:rsidR="00DB1D94">
          <w:t xml:space="preserve">, </w:t>
        </w:r>
      </w:ins>
      <w:del w:id="55" w:author="Erik Hedlin" w:date="2020-10-19T09:13:00Z">
        <w:r w:rsidRPr="00DE671D" w:rsidDel="00DB1D94">
          <w:delText xml:space="preserve"> (</w:delText>
        </w:r>
        <w:r w:rsidDel="00DB1D94">
          <w:delText>18</w:delText>
        </w:r>
        <w:r w:rsidRPr="00DE671D" w:rsidDel="00DB1D94">
          <w:delText xml:space="preserve"> </w:delText>
        </w:r>
      </w:del>
      <w:ins w:id="56" w:author="AlastairF" w:date="2020-10-01T14:50:00Z">
        <w:del w:id="57" w:author="Erik Hedlin" w:date="2020-10-19T09:13:00Z">
          <w:r w:rsidR="0061631A" w:rsidDel="00DB1D94">
            <w:delText>XX</w:delText>
          </w:r>
          <w:r w:rsidR="0061631A" w:rsidRPr="00DE671D" w:rsidDel="00DB1D94">
            <w:delText xml:space="preserve"> </w:delText>
          </w:r>
        </w:del>
      </w:ins>
      <w:del w:id="58" w:author="Erik Hedlin" w:date="2020-10-19T09:13:00Z">
        <w:r w:rsidRPr="00DE671D" w:rsidDel="00DB1D94">
          <w:delText xml:space="preserve">hours), </w:delText>
        </w:r>
      </w:del>
      <w:r w:rsidRPr="00DE671D">
        <w:t xml:space="preserve">July </w:t>
      </w:r>
      <w:del w:id="59" w:author="AlastairF" w:date="2020-10-01T14:52:00Z">
        <w:r w:rsidRPr="00DE671D" w:rsidDel="0061631A">
          <w:delText>2</w:delText>
        </w:r>
        <w:r w:rsidDel="0061631A">
          <w:delText xml:space="preserve">6 </w:delText>
        </w:r>
      </w:del>
      <w:ins w:id="60" w:author="AlastairF" w:date="2020-10-01T14:52:00Z">
        <w:r w:rsidR="0061631A">
          <w:t xml:space="preserve">18 </w:t>
        </w:r>
      </w:ins>
      <w:r>
        <w:t xml:space="preserve">to </w:t>
      </w:r>
      <w:del w:id="61" w:author="AlastairF" w:date="2020-10-01T14:53:00Z">
        <w:r w:rsidDel="0061631A">
          <w:delText>29</w:delText>
        </w:r>
        <w:r w:rsidRPr="00DE671D" w:rsidDel="0061631A">
          <w:delText xml:space="preserve"> </w:delText>
        </w:r>
      </w:del>
      <w:ins w:id="62" w:author="AlastairF" w:date="2020-10-01T14:53:00Z">
        <w:r w:rsidR="0061631A">
          <w:t>21</w:t>
        </w:r>
        <w:del w:id="63" w:author="Erik Hedlin" w:date="2020-10-19T09:13:00Z">
          <w:r w:rsidR="0061631A" w:rsidRPr="00DE671D" w:rsidDel="00DB1D94">
            <w:delText xml:space="preserve"> </w:delText>
          </w:r>
        </w:del>
      </w:ins>
      <w:del w:id="64" w:author="Erik Hedlin" w:date="2020-10-19T09:13:00Z">
        <w:r w:rsidRPr="00DE671D" w:rsidDel="00DB1D94">
          <w:delText>(</w:delText>
        </w:r>
        <w:r w:rsidDel="00DB1D94">
          <w:delText>19 </w:delText>
        </w:r>
      </w:del>
      <w:ins w:id="65" w:author="AlastairF" w:date="2020-10-01T14:50:00Z">
        <w:del w:id="66" w:author="Erik Hedlin" w:date="2020-10-19T09:13:00Z">
          <w:r w:rsidR="0061631A" w:rsidDel="00DB1D94">
            <w:delText>XX </w:delText>
          </w:r>
        </w:del>
      </w:ins>
      <w:del w:id="67" w:author="Erik Hedlin" w:date="2020-10-19T09:13:00Z">
        <w:r w:rsidRPr="00DE671D" w:rsidDel="00DB1D94">
          <w:delText>hours)</w:delText>
        </w:r>
      </w:del>
      <w:r w:rsidRPr="00DE671D">
        <w:t xml:space="preserve">, August </w:t>
      </w:r>
      <w:del w:id="68" w:author="AlastairF" w:date="2020-10-01T14:53:00Z">
        <w:r w:rsidDel="00E75842">
          <w:delText xml:space="preserve">20 </w:delText>
        </w:r>
      </w:del>
      <w:ins w:id="69" w:author="AlastairF" w:date="2020-10-01T14:53:00Z">
        <w:r w:rsidR="00E75842">
          <w:t xml:space="preserve">11 </w:t>
        </w:r>
      </w:ins>
      <w:r>
        <w:t xml:space="preserve">to </w:t>
      </w:r>
      <w:del w:id="70" w:author="AlastairF" w:date="2020-10-01T14:54:00Z">
        <w:r w:rsidRPr="00DE671D" w:rsidDel="00E75842">
          <w:delText>2</w:delText>
        </w:r>
        <w:r w:rsidDel="00E75842">
          <w:delText>7</w:delText>
        </w:r>
        <w:r w:rsidRPr="00DE671D" w:rsidDel="00E75842">
          <w:delText xml:space="preserve"> </w:delText>
        </w:r>
      </w:del>
      <w:ins w:id="71" w:author="AlastairF" w:date="2020-10-01T14:54:00Z">
        <w:r w:rsidR="00E75842">
          <w:t>14</w:t>
        </w:r>
        <w:del w:id="72" w:author="Erik Hedlin" w:date="2020-10-19T09:13:00Z">
          <w:r w:rsidR="00E75842" w:rsidRPr="00DE671D" w:rsidDel="00DB1D94">
            <w:delText xml:space="preserve"> </w:delText>
          </w:r>
        </w:del>
      </w:ins>
      <w:del w:id="73" w:author="Erik Hedlin" w:date="2020-10-19T09:13:00Z">
        <w:r w:rsidDel="00DB1D94">
          <w:delText>(19 </w:delText>
        </w:r>
      </w:del>
      <w:ins w:id="74" w:author="AlastairF" w:date="2020-10-01T14:50:00Z">
        <w:del w:id="75" w:author="Erik Hedlin" w:date="2020-10-19T09:13:00Z">
          <w:r w:rsidR="0061631A" w:rsidDel="00DB1D94">
            <w:delText>XX </w:delText>
          </w:r>
        </w:del>
      </w:ins>
      <w:del w:id="76" w:author="Erik Hedlin" w:date="2020-10-19T09:13:00Z">
        <w:r w:rsidRPr="00DE671D" w:rsidDel="00DB1D94">
          <w:delText>hours).</w:delText>
        </w:r>
        <w:bookmarkEnd w:id="45"/>
        <w:r w:rsidDel="00DB1D94">
          <w:delText xml:space="preserve"> </w:delText>
        </w:r>
      </w:del>
      <w:ins w:id="77"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78" w:author="AlastairF" w:date="2020-10-01T14:50:00Z">
        <w:r w:rsidRPr="00AE0153" w:rsidDel="0061631A">
          <w:delText>favourable</w:delText>
        </w:r>
      </w:del>
      <w:ins w:id="79" w:author="AlastairF" w:date="2020-10-01T14:50:00Z">
        <w:r w:rsidR="0061631A" w:rsidRPr="00AE0153">
          <w:t>favorable</w:t>
        </w:r>
      </w:ins>
      <w:r w:rsidRPr="00AE0153">
        <w:t xml:space="preserve"> habitat was searched opportunistically when ferrying between known sites, camps or other mine infrastructure</w:t>
      </w:r>
      <w:ins w:id="80"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D267AA2" w14:textId="77777777" w:rsidR="002B5EF6" w:rsidRPr="0061035F" w:rsidRDefault="002B5EF6" w:rsidP="002B5EF6">
      <w:pPr>
        <w:pStyle w:val="Heading4"/>
      </w:pPr>
      <w:r w:rsidRPr="0061035F">
        <w:t>Assigning Nesting Sites to Nesting Territories</w:t>
      </w:r>
    </w:p>
    <w:p w14:paraId="283B6FEC" w14:textId="77777777" w:rsidR="002B5EF6" w:rsidRPr="00A23FDD" w:rsidRDefault="002B5EF6" w:rsidP="002B5EF6">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0B4166C3" w14:textId="77777777" w:rsidR="002B5EF6" w:rsidRPr="00A23FDD" w:rsidRDefault="002B5EF6" w:rsidP="002B5EF6">
      <w:pPr>
        <w:pStyle w:val="ListBullet"/>
      </w:pPr>
      <w:r w:rsidRPr="00A23FDD">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670FF8E4" w14:textId="77777777" w:rsidR="002B5EF6" w:rsidRPr="00A23FDD" w:rsidRDefault="002B5EF6" w:rsidP="002B5EF6">
      <w:pPr>
        <w:pStyle w:val="ListBullet"/>
      </w:pPr>
      <w:r w:rsidRPr="00A23FDD">
        <w:t>If two nesting sites within 1</w:t>
      </w:r>
      <w:r>
        <w:t> </w:t>
      </w:r>
      <w:r w:rsidRPr="00A23FDD">
        <w:t>km of each other were occupied by the same species in a given year, they were considered separate territories.</w:t>
      </w:r>
    </w:p>
    <w:p w14:paraId="6ACC298D" w14:textId="77777777" w:rsidR="002B5EF6" w:rsidRPr="00920941" w:rsidRDefault="002B5EF6" w:rsidP="002B5EF6">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3563078D" w14:textId="77777777" w:rsidR="002B5EF6" w:rsidRPr="00A23FDD" w:rsidRDefault="002B5EF6" w:rsidP="002B5EF6">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3325737B" w14:textId="77777777" w:rsidR="002B5EF6" w:rsidRPr="00A23FDD" w:rsidRDefault="002B5EF6" w:rsidP="002B5EF6">
      <w:pPr>
        <w:pStyle w:val="BodyText-EDI"/>
      </w:pPr>
      <w:r w:rsidRPr="00A23FDD">
        <w:t>Assigning Identification Numbers (ID) to Nesting Territories was conducted according to the following rule set:</w:t>
      </w:r>
    </w:p>
    <w:p w14:paraId="3ECC058F" w14:textId="77777777" w:rsidR="002B5EF6" w:rsidRPr="00A23FDD" w:rsidRDefault="002B5EF6" w:rsidP="002B5EF6">
      <w:pPr>
        <w:pStyle w:val="ListBullet"/>
      </w:pPr>
      <w:r w:rsidRPr="00A23FDD">
        <w:lastRenderedPageBreak/>
        <w:t xml:space="preserve">Nesting Territory IDs were assigned within species only (e.g., Nesting Territory IDs for PEFA and RLHA were never shared). </w:t>
      </w:r>
    </w:p>
    <w:p w14:paraId="33FE0A8E" w14:textId="77777777" w:rsidR="002B5EF6" w:rsidRPr="00A23FDD" w:rsidRDefault="002B5EF6" w:rsidP="002B5EF6">
      <w:pPr>
        <w:pStyle w:val="ListBullet"/>
      </w:pPr>
      <w:r w:rsidRPr="00A23FDD">
        <w:t>Nesting Territory IDs were assigned using the Identification Number of one of the Nesting Sites in the cluster according to the following rule set, in order of priority:</w:t>
      </w:r>
    </w:p>
    <w:p w14:paraId="33E7A7A1" w14:textId="77777777" w:rsidR="002B5EF6" w:rsidRPr="00D42EF6" w:rsidRDefault="002B5EF6" w:rsidP="002B5EF6">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168E40" w14:textId="77777777" w:rsidR="002B5EF6" w:rsidRPr="0061035F" w:rsidRDefault="002B5EF6" w:rsidP="002B5EF6">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515C0105" w14:textId="77777777" w:rsidR="002B5EF6" w:rsidRPr="00E0328B" w:rsidRDefault="002B5EF6" w:rsidP="002B5EF6">
      <w:pPr>
        <w:pStyle w:val="ListBullet3"/>
        <w:numPr>
          <w:ilvl w:val="0"/>
          <w:numId w:val="0"/>
        </w:numPr>
        <w:rPr>
          <w:highlight w:val="yellow"/>
        </w:rPr>
      </w:pPr>
    </w:p>
    <w:p w14:paraId="519FF981" w14:textId="77777777" w:rsidR="002B5EF6" w:rsidRPr="0061035F" w:rsidRDefault="002B5EF6" w:rsidP="002B5EF6">
      <w:pPr>
        <w:pStyle w:val="ListBullet3"/>
        <w:keepNext/>
        <w:numPr>
          <w:ilvl w:val="2"/>
          <w:numId w:val="0"/>
        </w:numPr>
        <w:jc w:val="center"/>
      </w:pPr>
      <w:r>
        <w:rPr>
          <w:noProof/>
          <w:lang w:eastAsia="en-CA"/>
        </w:rPr>
        <w:drawing>
          <wp:inline distT="0" distB="0" distL="0" distR="0" wp14:anchorId="050A4962" wp14:editId="76ADD920">
            <wp:extent cx="2355850" cy="2257425"/>
            <wp:effectExtent l="0" t="0" r="6350" b="0"/>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013397CB" w14:textId="77777777" w:rsidR="002B5EF6" w:rsidRPr="0061035F" w:rsidRDefault="002B5EF6" w:rsidP="002B5EF6">
      <w:pPr>
        <w:pStyle w:val="ListBullet3"/>
        <w:keepNext/>
        <w:numPr>
          <w:ilvl w:val="2"/>
          <w:numId w:val="0"/>
        </w:numPr>
        <w:jc w:val="center"/>
      </w:pPr>
      <w:r>
        <w:rPr>
          <w:noProof/>
          <w:lang w:eastAsia="en-CA"/>
        </w:rPr>
        <w:drawing>
          <wp:inline distT="0" distB="0" distL="0" distR="0" wp14:anchorId="066FA2BE" wp14:editId="03C30382">
            <wp:extent cx="5753098" cy="1314450"/>
            <wp:effectExtent l="0" t="0" r="0" b="0"/>
            <wp:docPr id="9"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3352F6A0" w14:textId="7480836E" w:rsidR="002B5EF6" w:rsidRPr="0061035F" w:rsidRDefault="002B5EF6" w:rsidP="002B5EF6">
      <w:pPr>
        <w:pStyle w:val="Caption"/>
        <w:spacing w:after="0"/>
      </w:pPr>
      <w:bookmarkStart w:id="81" w:name="_Ref496781793"/>
      <w:r w:rsidRPr="0061035F">
        <w:t>Figure </w:t>
      </w:r>
      <w:r>
        <w:rPr>
          <w:noProof/>
        </w:rPr>
        <w:fldChar w:fldCharType="begin"/>
      </w:r>
      <w:r>
        <w:rPr>
          <w:noProof/>
        </w:rPr>
        <w:instrText xml:space="preserve"> STYLEREF 1 \s </w:instrText>
      </w:r>
      <w:r>
        <w:rPr>
          <w:noProof/>
        </w:rPr>
        <w:fldChar w:fldCharType="separate"/>
      </w:r>
      <w:r w:rsidR="001028F0">
        <w:rPr>
          <w:b w:val="0"/>
          <w:bCs w:val="0"/>
          <w:noProof/>
          <w:lang w:val="en-US"/>
        </w:rPr>
        <w:t>Error! No text of specified style in document.</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028F0">
        <w:rPr>
          <w:noProof/>
        </w:rPr>
        <w:t>1</w:t>
      </w:r>
      <w:r>
        <w:rPr>
          <w:noProof/>
        </w:rPr>
        <w:fldChar w:fldCharType="end"/>
      </w:r>
      <w:bookmarkEnd w:id="81"/>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p>
    <w:p w14:paraId="10CC3497" w14:textId="77777777" w:rsidR="002B5EF6" w:rsidRPr="0061035F" w:rsidRDefault="002B5EF6" w:rsidP="002B5EF6">
      <w:pPr>
        <w:pStyle w:val="Captionexplanation"/>
      </w:pPr>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249D64F5" w14:textId="77777777" w:rsidR="00D6606D" w:rsidRPr="0061035F" w:rsidRDefault="00D6606D" w:rsidP="00D6606D">
      <w:pPr>
        <w:pStyle w:val="Heading4"/>
      </w:pPr>
      <w:r>
        <w:t>Occupancy Modelling</w:t>
      </w:r>
    </w:p>
    <w:p w14:paraId="4536C034" w14:textId="02C5B6E0" w:rsidR="00D6606D" w:rsidRPr="00BE3E5B" w:rsidRDefault="00D6606D" w:rsidP="00D6606D">
      <w:pPr>
        <w:pStyle w:val="BodyText-EDI"/>
        <w:jc w:val="both"/>
      </w:pPr>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w:t>
      </w:r>
      <w:del w:id="82" w:author="AlastairF" w:date="2020-11-05T08:33:00Z">
        <w:r w:rsidRPr="00BE3E5B" w:rsidDel="00F14CBF">
          <w:delText xml:space="preserve">invariably </w:delText>
        </w:r>
      </w:del>
      <w:r w:rsidRPr="00BE3E5B">
        <w:t xml:space="preserve">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xml:space="preserve">. </w:t>
      </w:r>
      <w:del w:id="83" w:author="AlastairF" w:date="2020-11-05T08:34:00Z">
        <w:r w:rsidRPr="00BE3E5B" w:rsidDel="00F14CBF">
          <w:lastRenderedPageBreak/>
          <w:delText>Hierarchical o</w:delText>
        </w:r>
      </w:del>
      <w:ins w:id="84" w:author="AlastairF" w:date="2020-11-05T08:34:00Z">
        <w:r w:rsidR="00F14CBF">
          <w:t>O</w:t>
        </w:r>
      </w:ins>
      <w:r w:rsidRPr="00BE3E5B">
        <w:t>ccupancy modeling can estimate parameters that influence occupancy</w:t>
      </w:r>
      <w:ins w:id="85" w:author="AlastairF" w:date="2020-10-29T09:30:00Z">
        <w:r w:rsidR="004F7EB4">
          <w:t>,</w:t>
        </w:r>
      </w:ins>
      <w:r w:rsidRPr="00BE3E5B">
        <w:t xml:space="preserve"> and simultaneously account for</w:t>
      </w:r>
      <w:r>
        <w:t xml:space="preserve"> </w:t>
      </w:r>
      <w:del w:id="86" w:author="AlastairF" w:date="2020-10-29T09:30:00Z">
        <w:r w:rsidDel="004F7EB4">
          <w:delText>a</w:delText>
        </w:r>
        <w:r w:rsidRPr="00BE3E5B" w:rsidDel="004F7EB4">
          <w:delText xml:space="preserve"> </w:delText>
        </w:r>
      </w:del>
      <w:ins w:id="87" w:author="AlastairF" w:date="2020-10-29T09:30:00Z">
        <w:r w:rsidR="004F7EB4">
          <w:t>imperfect</w:t>
        </w:r>
        <w:r w:rsidR="004F7EB4" w:rsidRPr="00BE3E5B">
          <w:t xml:space="preserve"> </w:t>
        </w:r>
      </w:ins>
      <w:r w:rsidRPr="00BE3E5B">
        <w:t>detection</w:t>
      </w:r>
      <w:del w:id="88" w:author="AlastairF" w:date="2020-10-29T09:30:00Z">
        <w:r w:rsidRPr="00BE3E5B" w:rsidDel="004F7EB4">
          <w:delText xml:space="preserve"> probability </w:delText>
        </w:r>
        <w:r w:rsidDel="004F7EB4">
          <w:delText xml:space="preserve">less than </w:delText>
        </w:r>
        <w:r w:rsidRPr="00BE3E5B" w:rsidDel="004F7EB4">
          <w:delText>1</w:delText>
        </w:r>
      </w:del>
      <w:r w:rsidRPr="00BE3E5B">
        <w:t xml:space="preserve">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60786361" w14:textId="400DB058" w:rsidR="00D6606D" w:rsidRPr="00BE3E5B" w:rsidDel="006E06AB" w:rsidRDefault="00D6606D" w:rsidP="00D6606D">
      <w:pPr>
        <w:pStyle w:val="BodyText-EDI"/>
        <w:jc w:val="both"/>
        <w:rPr>
          <w:del w:id="89" w:author="AlastairF" w:date="2020-11-05T14:18:00Z"/>
        </w:rPr>
      </w:pPr>
      <w:del w:id="90" w:author="AlastairF" w:date="2020-10-21T15:18:00Z">
        <w:r w:rsidRPr="00BE3E5B" w:rsidDel="00D6606D">
          <w:delText xml:space="preserve">Occupancy at </w:delText>
        </w:r>
      </w:del>
      <w:del w:id="91" w:author="AlastairF" w:date="2020-10-21T15:17:00Z">
        <w:r w:rsidRPr="00BE3E5B" w:rsidDel="00D6606D">
          <w:delText>n</w:delText>
        </w:r>
      </w:del>
      <w:del w:id="92" w:author="AlastairF" w:date="2020-10-21T15:23:00Z">
        <w:r w:rsidRPr="00BE3E5B" w:rsidDel="003762D8">
          <w:delText>esting site</w:delText>
        </w:r>
      </w:del>
      <w:del w:id="93" w:author="AlastairF" w:date="2020-10-21T15:18:00Z">
        <w:r w:rsidRPr="00BE3E5B" w:rsidDel="00D6606D">
          <w:delText>s</w:delText>
        </w:r>
      </w:del>
      <w:del w:id="94" w:author="AlastairF" w:date="2020-10-21T15:23:00Z">
        <w:r w:rsidRPr="00BE3E5B" w:rsidDel="003762D8">
          <w:delText xml:space="preserve"> </w:delText>
        </w:r>
      </w:del>
      <w:ins w:id="95" w:author="AlastairF" w:date="2020-10-21T15:23:00Z">
        <w:r w:rsidR="003762D8">
          <w:t xml:space="preserve">In any given year, the status of </w:t>
        </w:r>
      </w:ins>
      <w:ins w:id="96" w:author="AlastairF" w:date="2020-10-21T15:24:00Z">
        <w:r w:rsidR="003762D8">
          <w:t xml:space="preserve">a nesting site </w:t>
        </w:r>
      </w:ins>
      <w:r w:rsidRPr="00BE3E5B">
        <w:t>is limited to one of only two outcomes (occupied or not occupied)</w:t>
      </w:r>
      <w:del w:id="97" w:author="AlastairF" w:date="2020-10-21T15:18:00Z">
        <w:r w:rsidRPr="00BE3E5B" w:rsidDel="00D6606D">
          <w:delText xml:space="preserve"> and is therefore a Bernoulli trial</w:delText>
        </w:r>
      </w:del>
      <w:r>
        <w:t xml:space="preserve">. </w:t>
      </w:r>
      <w:del w:id="98" w:author="AlastairF" w:date="2020-10-21T15:24:00Z">
        <w:r w:rsidDel="003762D8">
          <w:delText xml:space="preserve">The </w:delText>
        </w:r>
      </w:del>
      <w:bookmarkStart w:id="99" w:name="_Hlk55213688"/>
      <w:bookmarkStart w:id="100" w:name="_Hlk55291774"/>
      <w:ins w:id="101" w:author="AlastairF" w:date="2020-10-21T15:24:00Z">
        <w:r w:rsidR="003762D8">
          <w:t xml:space="preserve">Occupancy </w:t>
        </w:r>
      </w:ins>
      <w:r>
        <w:t xml:space="preserve">modelling </w:t>
      </w:r>
      <w:del w:id="102" w:author="AlastairF" w:date="2020-10-21T15:24:00Z">
        <w:r w:rsidDel="003762D8">
          <w:delText>process</w:delText>
        </w:r>
        <w:r w:rsidRPr="00BE3E5B" w:rsidDel="003762D8">
          <w:delText xml:space="preserve"> </w:delText>
        </w:r>
      </w:del>
      <w:r w:rsidRPr="00BE3E5B">
        <w:t xml:space="preserve">estimates </w:t>
      </w:r>
      <w:ins w:id="103" w:author="AlastairF" w:date="2020-10-21T15:20:00Z">
        <w:r w:rsidR="003762D8">
          <w:t>the following parameters</w:t>
        </w:r>
      </w:ins>
      <w:ins w:id="104" w:author="AlastairF" w:date="2020-10-21T15:21:00Z">
        <w:r w:rsidR="003762D8">
          <w:t xml:space="preserve">: 1) </w:t>
        </w:r>
      </w:ins>
      <w:ins w:id="105" w:author="AlastairF" w:date="2020-11-03T09:24:00Z">
        <w:r w:rsidR="00677FA3">
          <w:t>ini</w:t>
        </w:r>
      </w:ins>
      <w:ins w:id="106" w:author="AlastairF" w:date="2020-11-03T09:25:00Z">
        <w:r w:rsidR="00677FA3">
          <w:t>tial colonization (i.e., the probability that a nesting site is o</w:t>
        </w:r>
      </w:ins>
      <w:ins w:id="107" w:author="AlastairF" w:date="2020-11-03T09:26:00Z">
        <w:r w:rsidR="00677FA3">
          <w:t xml:space="preserve">ccupied in the first </w:t>
        </w:r>
      </w:ins>
      <w:ins w:id="108" w:author="AlastairF" w:date="2020-11-03T09:31:00Z">
        <w:r w:rsidR="00677FA3">
          <w:t xml:space="preserve">survey </w:t>
        </w:r>
      </w:ins>
      <w:ins w:id="109" w:author="AlastairF" w:date="2020-11-03T09:26:00Z">
        <w:r w:rsidR="00677FA3">
          <w:t>year</w:t>
        </w:r>
      </w:ins>
      <w:ins w:id="110" w:author="AlastairF" w:date="2020-11-03T09:54:00Z">
        <w:r w:rsidR="00C004F9">
          <w:t>;</w:t>
        </w:r>
        <w:r w:rsidR="0066540A">
          <w:t xml:space="preserve"> ψ</w:t>
        </w:r>
        <w:r w:rsidR="00C004F9">
          <w:t>)</w:t>
        </w:r>
      </w:ins>
      <w:ins w:id="111" w:author="AlastairF" w:date="2020-11-03T09:31:00Z">
        <w:r w:rsidR="00677FA3">
          <w:t>; 2)</w:t>
        </w:r>
      </w:ins>
      <w:ins w:id="112" w:author="AlastairF" w:date="2020-11-03T09:26:00Z">
        <w:r w:rsidR="00677FA3">
          <w:t xml:space="preserve"> </w:t>
        </w:r>
      </w:ins>
      <w:bookmarkStart w:id="113" w:name="_Hlk55479130"/>
      <w:r w:rsidRPr="00BE3E5B">
        <w:t xml:space="preserve">colonization (i.e., </w:t>
      </w:r>
      <w:ins w:id="114" w:author="AlastairF" w:date="2020-11-03T09:32:00Z">
        <w:r w:rsidR="005264E7">
          <w:t>the probability th</w:t>
        </w:r>
      </w:ins>
      <w:ins w:id="115" w:author="AlastairF" w:date="2020-11-03T09:33:00Z">
        <w:r w:rsidR="005264E7">
          <w:t>at</w:t>
        </w:r>
      </w:ins>
      <w:ins w:id="116" w:author="AlastairF" w:date="2020-10-21T15:19:00Z">
        <w:r>
          <w:t xml:space="preserve"> </w:t>
        </w:r>
      </w:ins>
      <w:r w:rsidRPr="00BE3E5B">
        <w:t>an unoccupied site becomes occupied</w:t>
      </w:r>
      <w:ins w:id="117" w:author="AlastairF" w:date="2020-11-03T09:32:00Z">
        <w:r w:rsidR="005264E7">
          <w:t xml:space="preserve"> between years</w:t>
        </w:r>
      </w:ins>
      <w:ins w:id="118" w:author="AlastairF" w:date="2020-11-03T09:21:00Z">
        <w:r w:rsidR="00677FA3">
          <w:t xml:space="preserve">; </w:t>
        </w:r>
      </w:ins>
      <w:ins w:id="119" w:author="AlastairF" w:date="2020-11-03T09:22:00Z">
        <w:r w:rsidR="00677FA3">
          <w:t>ε</w:t>
        </w:r>
      </w:ins>
      <w:r w:rsidRPr="00BE3E5B">
        <w:t>)</w:t>
      </w:r>
      <w:del w:id="120" w:author="AlastairF" w:date="2020-10-21T15:21:00Z">
        <w:r w:rsidRPr="00BE3E5B" w:rsidDel="003762D8">
          <w:delText>,</w:delText>
        </w:r>
      </w:del>
      <w:ins w:id="121" w:author="AlastairF" w:date="2020-10-21T15:21:00Z">
        <w:r w:rsidR="003762D8">
          <w:t>;</w:t>
        </w:r>
      </w:ins>
      <w:r w:rsidR="00C33350">
        <w:t xml:space="preserve"> </w:t>
      </w:r>
      <w:ins w:id="122" w:author="AlastairF" w:date="2020-11-03T09:33:00Z">
        <w:r w:rsidR="005264E7">
          <w:t>3</w:t>
        </w:r>
      </w:ins>
      <w:ins w:id="123" w:author="AlastairF" w:date="2020-10-21T15:21:00Z">
        <w:r w:rsidR="003762D8">
          <w:t>)</w:t>
        </w:r>
      </w:ins>
      <w:r w:rsidRPr="00BE3E5B">
        <w:t xml:space="preserve"> extinction (i.e., </w:t>
      </w:r>
      <w:ins w:id="124" w:author="AlastairF" w:date="2020-11-03T09:33:00Z">
        <w:r w:rsidR="005264E7">
          <w:t xml:space="preserve">the probability that </w:t>
        </w:r>
      </w:ins>
      <w:del w:id="125" w:author="AlastairF" w:date="2020-11-03T09:33:00Z">
        <w:r w:rsidRPr="00BE3E5B" w:rsidDel="005264E7">
          <w:delText xml:space="preserve">an </w:delText>
        </w:r>
      </w:del>
      <w:r w:rsidRPr="00BE3E5B">
        <w:t>occupied site becomes unoccupied</w:t>
      </w:r>
      <w:ins w:id="126" w:author="AlastairF" w:date="2020-11-03T09:33:00Z">
        <w:r w:rsidR="005264E7">
          <w:t xml:space="preserve"> between years</w:t>
        </w:r>
      </w:ins>
      <w:ins w:id="127" w:author="AlastairF" w:date="2020-11-03T09:23:00Z">
        <w:r w:rsidR="00677FA3">
          <w:t>; γ</w:t>
        </w:r>
      </w:ins>
      <w:r w:rsidRPr="00BE3E5B">
        <w:t>)</w:t>
      </w:r>
      <w:ins w:id="128" w:author="AlastairF" w:date="2020-11-03T09:34:00Z">
        <w:r w:rsidR="005264E7">
          <w:t xml:space="preserve">, </w:t>
        </w:r>
        <w:bookmarkEnd w:id="113"/>
        <w:r w:rsidR="005264E7">
          <w:t>and</w:t>
        </w:r>
      </w:ins>
      <w:del w:id="129" w:author="AlastairF" w:date="2020-11-03T09:32:00Z">
        <w:r w:rsidRPr="00BE3E5B" w:rsidDel="005264E7">
          <w:delText>, and</w:delText>
        </w:r>
      </w:del>
      <w:ins w:id="130" w:author="AlastairF" w:date="2020-10-21T15:21:00Z">
        <w:r w:rsidR="003762D8">
          <w:t xml:space="preserve">; </w:t>
        </w:r>
      </w:ins>
      <w:ins w:id="131" w:author="AlastairF" w:date="2020-11-03T09:34:00Z">
        <w:r w:rsidR="005264E7">
          <w:t>4</w:t>
        </w:r>
      </w:ins>
      <w:ins w:id="132" w:author="AlastairF" w:date="2020-10-21T15:21:00Z">
        <w:r w:rsidR="003762D8">
          <w:t>)</w:t>
        </w:r>
      </w:ins>
      <w:ins w:id="133" w:author="AlastairF" w:date="2020-11-03T09:35:00Z">
        <w:r w:rsidR="005264E7">
          <w:t xml:space="preserve"> detection (i.e., the probability that </w:t>
        </w:r>
      </w:ins>
      <w:ins w:id="134" w:author="AlastairF" w:date="2020-11-03T09:36:00Z">
        <w:r w:rsidR="005264E7">
          <w:t xml:space="preserve">PEFA are detected given that the nesting site is occupied; </w:t>
        </w:r>
      </w:ins>
      <w:ins w:id="135" w:author="AlastairF" w:date="2020-11-03T09:38:00Z">
        <w:r w:rsidR="005264E7" w:rsidRPr="005264E7">
          <w:rPr>
            <w:i/>
            <w:iCs/>
          </w:rPr>
          <w:t>p</w:t>
        </w:r>
      </w:ins>
      <w:ins w:id="136" w:author="AlastairF" w:date="2020-11-03T09:39:00Z">
        <w:r w:rsidR="005264E7">
          <w:t>)</w:t>
        </w:r>
      </w:ins>
      <w:del w:id="137" w:author="AlastairF" w:date="2020-11-03T09:34:00Z">
        <w:r w:rsidRPr="00BE3E5B" w:rsidDel="005264E7">
          <w:delText xml:space="preserve"> survival (i.e., an occupied site remains occupied)</w:delText>
        </w:r>
      </w:del>
      <w:ins w:id="138" w:author="AlastairF" w:date="2020-10-21T15:21:00Z">
        <w:r w:rsidR="003762D8">
          <w:t>.</w:t>
        </w:r>
      </w:ins>
      <w:r w:rsidR="00C33350">
        <w:t xml:space="preserve"> </w:t>
      </w:r>
      <w:bookmarkEnd w:id="99"/>
      <w:ins w:id="139" w:author="AlastairF" w:date="2020-11-03T09:40:00Z">
        <w:r w:rsidR="005264E7">
          <w:t>S</w:t>
        </w:r>
      </w:ins>
      <w:ins w:id="140" w:author="AlastairF" w:date="2020-11-03T09:34:00Z">
        <w:r w:rsidR="005264E7" w:rsidRPr="005264E7">
          <w:t>urvival</w:t>
        </w:r>
      </w:ins>
      <w:ins w:id="141" w:author="AlastairF" w:date="2020-11-03T09:40:00Z">
        <w:r w:rsidR="005264E7">
          <w:t xml:space="preserve"> is estimated as the reciprocal of</w:t>
        </w:r>
      </w:ins>
      <w:ins w:id="142" w:author="AlastairF" w:date="2020-11-03T09:34:00Z">
        <w:r w:rsidR="005264E7" w:rsidRPr="005264E7">
          <w:t xml:space="preserve"> </w:t>
        </w:r>
      </w:ins>
      <w:ins w:id="143" w:author="AlastairF" w:date="2020-11-03T09:40:00Z">
        <w:r w:rsidR="005264E7">
          <w:t xml:space="preserve">extinction </w:t>
        </w:r>
      </w:ins>
      <w:ins w:id="144" w:author="AlastairF" w:date="2020-11-03T09:34:00Z">
        <w:r w:rsidR="005264E7" w:rsidRPr="005264E7">
          <w:t>(i.e., the proba</w:t>
        </w:r>
      </w:ins>
      <w:ins w:id="145" w:author="AlastairF" w:date="2020-11-03T09:39:00Z">
        <w:r w:rsidR="005264E7">
          <w:t>bility</w:t>
        </w:r>
      </w:ins>
      <w:ins w:id="146" w:author="AlastairF" w:date="2020-11-03T09:34:00Z">
        <w:r w:rsidR="005264E7" w:rsidRPr="005264E7">
          <w:t xml:space="preserve"> an occupied site remains occupied</w:t>
        </w:r>
      </w:ins>
      <w:ins w:id="147" w:author="AlastairF" w:date="2020-11-03T09:39:00Z">
        <w:r w:rsidR="005264E7">
          <w:t xml:space="preserve"> between years</w:t>
        </w:r>
      </w:ins>
      <w:ins w:id="148" w:author="AlastairF" w:date="2020-11-03T09:34:00Z">
        <w:r w:rsidR="005264E7" w:rsidRPr="005264E7">
          <w:t>; 1-γ)</w:t>
        </w:r>
      </w:ins>
      <w:ins w:id="149" w:author="AlastairF" w:date="2020-11-03T09:41:00Z">
        <w:r w:rsidR="005264E7">
          <w:t xml:space="preserve">. In addition, </w:t>
        </w:r>
      </w:ins>
      <w:del w:id="150" w:author="AlastairF" w:date="2020-10-21T15:22:00Z">
        <w:r w:rsidRPr="00BE3E5B" w:rsidDel="003762D8">
          <w:delText xml:space="preserve">, and </w:delText>
        </w:r>
      </w:del>
      <w:ins w:id="151" w:author="AlastairF" w:date="2020-11-03T09:41:00Z">
        <w:r w:rsidR="005264E7">
          <w:t>e</w:t>
        </w:r>
      </w:ins>
      <w:ins w:id="152" w:author="AlastairF" w:date="2020-10-21T15:22:00Z">
        <w:r w:rsidR="003762D8">
          <w:t xml:space="preserve">nvironmental </w:t>
        </w:r>
      </w:ins>
      <w:r w:rsidRPr="00BE3E5B">
        <w:t xml:space="preserve">covariates can be added to </w:t>
      </w:r>
      <w:del w:id="153" w:author="AlastairF" w:date="2020-11-03T09:43:00Z">
        <w:r w:rsidRPr="00BE3E5B" w:rsidDel="00C004F9">
          <w:delText xml:space="preserve">the </w:delText>
        </w:r>
      </w:del>
      <w:ins w:id="154" w:author="AlastairF" w:date="2020-11-03T09:43:00Z">
        <w:r w:rsidR="00C004F9">
          <w:t>an</w:t>
        </w:r>
        <w:r w:rsidR="00C004F9" w:rsidRPr="00BE3E5B">
          <w:t xml:space="preserve"> </w:t>
        </w:r>
      </w:ins>
      <w:ins w:id="155" w:author="AlastairF" w:date="2020-10-21T15:24:00Z">
        <w:r w:rsidR="003762D8">
          <w:t>occu</w:t>
        </w:r>
      </w:ins>
      <w:ins w:id="156" w:author="AlastairF" w:date="2020-10-21T15:25:00Z">
        <w:r w:rsidR="003762D8">
          <w:t xml:space="preserve">pancy </w:t>
        </w:r>
      </w:ins>
      <w:r w:rsidRPr="00BE3E5B">
        <w:t xml:space="preserve">model to test whether they influence the </w:t>
      </w:r>
      <w:ins w:id="157" w:author="AlastairF" w:date="2020-10-21T15:22:00Z">
        <w:r w:rsidR="003762D8">
          <w:t xml:space="preserve">above </w:t>
        </w:r>
      </w:ins>
      <w:r w:rsidRPr="00BE3E5B">
        <w:t xml:space="preserve">parameters </w:t>
      </w:r>
      <w:ins w:id="158" w:author="AlastairF" w:date="2020-11-03T09:43:00Z">
        <w:r w:rsidR="00C004F9">
          <w:t xml:space="preserve">using </w:t>
        </w:r>
      </w:ins>
      <w:del w:id="159" w:author="AlastairF" w:date="2020-11-03T09:43:00Z">
        <w:r w:rsidRPr="00BE3E5B" w:rsidDel="00C004F9">
          <w:delText xml:space="preserve">by linking </w:delText>
        </w:r>
      </w:del>
      <w:del w:id="160" w:author="AlastairF" w:date="2020-10-21T15:20:00Z">
        <w:r w:rsidRPr="00BE3E5B" w:rsidDel="00D6606D">
          <w:delText>specific covariates</w:delText>
        </w:r>
      </w:del>
      <w:del w:id="161" w:author="AlastairF" w:date="2020-11-03T09:43:00Z">
        <w:r w:rsidRPr="00BE3E5B" w:rsidDel="00C004F9">
          <w:delText xml:space="preserve"> to </w:delText>
        </w:r>
      </w:del>
      <w:del w:id="162" w:author="AlastairF" w:date="2020-11-03T09:42:00Z">
        <w:r w:rsidRPr="00BE3E5B" w:rsidDel="00C004F9">
          <w:delText>each of the three</w:delText>
        </w:r>
      </w:del>
      <w:del w:id="163" w:author="AlastairF" w:date="2020-11-03T09:43:00Z">
        <w:r w:rsidRPr="00BE3E5B" w:rsidDel="00C004F9">
          <w:delText xml:space="preserve"> parameters using a</w:delText>
        </w:r>
      </w:del>
      <w:ins w:id="164" w:author="AlastairF" w:date="2020-11-03T09:43:00Z">
        <w:r w:rsidR="00C004F9">
          <w:t>a</w:t>
        </w:r>
      </w:ins>
      <w:r w:rsidRPr="00BE3E5B">
        <w:t xml:space="preserve"> logit link function.</w:t>
      </w:r>
      <w:ins w:id="165" w:author="AlastairF" w:date="2020-11-05T14:18:00Z">
        <w:r w:rsidR="006E06AB">
          <w:t xml:space="preserve"> </w:t>
        </w:r>
      </w:ins>
    </w:p>
    <w:bookmarkEnd w:id="100"/>
    <w:p w14:paraId="05896DF0" w14:textId="4CE53D3C" w:rsidR="00D6606D" w:rsidRDefault="00D6606D" w:rsidP="00D6606D">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166" w:author="AlastairF" w:date="2020-10-01T15:00:00Z">
        <w:r w:rsidRPr="00BE3E5B" w:rsidDel="00E75842">
          <w:delText xml:space="preserve">Where </w:delText>
        </w:r>
      </w:del>
      <w:ins w:id="167" w:author="AlastairF" w:date="2020-10-01T15:00:00Z">
        <w:r>
          <w:t>When</w:t>
        </w:r>
        <w:r w:rsidRPr="00BE3E5B">
          <w:t xml:space="preserve"> </w:t>
        </w:r>
      </w:ins>
      <w:r w:rsidRPr="00BE3E5B">
        <w:t xml:space="preserve">appropriate, data were standardized (e.g., </w:t>
      </w:r>
      <w:del w:id="168" w:author="AlastairF" w:date="2020-10-21T15:25:00Z">
        <w:r w:rsidRPr="00BE3E5B" w:rsidDel="003762D8">
          <w:delText xml:space="preserve">the covariate </w:delText>
        </w:r>
      </w:del>
      <w:r w:rsidRPr="00BE3E5B">
        <w:t xml:space="preserve">distance to nearest occupied neighbour was 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r w:rsidRPr="004D0FAE">
        <w:rPr>
          <w:i/>
        </w:rPr>
        <w:t>unmarkedMultFrame</w:t>
      </w:r>
      <w:r w:rsidRPr="00BE3E5B">
        <w:t xml:space="preserve"> function. </w:t>
      </w:r>
      <w:r w:rsidRPr="00BE3E5B">
        <w:rPr>
          <w:szCs w:val="24"/>
        </w:rPr>
        <w:t xml:space="preserve">Occupancy </w:t>
      </w:r>
      <w:del w:id="169" w:author="AlastairF" w:date="2020-11-05T14:07:00Z">
        <w:r w:rsidRPr="00BE3E5B" w:rsidDel="001C1627">
          <w:rPr>
            <w:szCs w:val="24"/>
          </w:rPr>
          <w:delText xml:space="preserve">dynamics </w:delText>
        </w:r>
      </w:del>
      <w:r w:rsidRPr="00BE3E5B">
        <w:rPr>
          <w:szCs w:val="24"/>
        </w:rPr>
        <w:t xml:space="preserve">among years </w:t>
      </w:r>
      <w:del w:id="170" w:author="AlastairF" w:date="2020-11-05T14:07:00Z">
        <w:r w:rsidDel="001C1627">
          <w:rPr>
            <w:szCs w:val="24"/>
          </w:rPr>
          <w:delText>were</w:delText>
        </w:r>
        <w:r w:rsidRPr="00BE3E5B" w:rsidDel="001C1627">
          <w:rPr>
            <w:szCs w:val="24"/>
          </w:rPr>
          <w:delText xml:space="preserve"> </w:delText>
        </w:r>
      </w:del>
      <w:ins w:id="171" w:author="AlastairF" w:date="2020-11-05T14:07:00Z">
        <w:r w:rsidR="001C1627">
          <w:rPr>
            <w:szCs w:val="24"/>
          </w:rPr>
          <w:t>was</w:t>
        </w:r>
        <w:r w:rsidR="001C1627" w:rsidRPr="00BE3E5B">
          <w:rPr>
            <w:szCs w:val="24"/>
          </w:rPr>
          <w:t xml:space="preserve"> </w:t>
        </w:r>
      </w:ins>
      <w:del w:id="172" w:author="AlastairF" w:date="2020-10-29T09:32:00Z">
        <w:r w:rsidRPr="00BE3E5B" w:rsidDel="004F7EB4">
          <w:rPr>
            <w:szCs w:val="24"/>
          </w:rPr>
          <w:delText xml:space="preserve">investigated </w:delText>
        </w:r>
      </w:del>
      <w:ins w:id="173" w:author="AlastairF" w:date="2020-10-29T09:32:00Z">
        <w:r w:rsidR="004F7EB4">
          <w:rPr>
            <w:szCs w:val="24"/>
          </w:rPr>
          <w:t>analyzed</w:t>
        </w:r>
        <w:r w:rsidR="004F7EB4" w:rsidRPr="00BE3E5B">
          <w:rPr>
            <w:szCs w:val="24"/>
          </w:rPr>
          <w:t xml:space="preserve"> </w:t>
        </w:r>
      </w:ins>
      <w:r w:rsidRPr="00BE3E5B">
        <w:rPr>
          <w:szCs w:val="24"/>
        </w:rPr>
        <w:t xml:space="preserve">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t>
      </w:r>
      <w:del w:id="174" w:author="AlastairF" w:date="2020-11-05T08:35:00Z">
        <w:r w:rsidRPr="00BE3E5B" w:rsidDel="00F14CBF">
          <w:rPr>
            <w:szCs w:val="24"/>
          </w:rPr>
          <w:delText xml:space="preserve">were </w:delText>
        </w:r>
      </w:del>
      <w:ins w:id="175" w:author="AlastairF" w:date="2020-11-05T08:35:00Z">
        <w:r w:rsidR="00F14CBF">
          <w:rPr>
            <w:szCs w:val="24"/>
          </w:rPr>
          <w:t>was</w:t>
        </w:r>
        <w:r w:rsidR="00F14CBF" w:rsidRPr="00BE3E5B">
          <w:rPr>
            <w:szCs w:val="24"/>
          </w:rPr>
          <w:t xml:space="preserve"> </w:t>
        </w:r>
      </w:ins>
      <w:r w:rsidRPr="00BE3E5B">
        <w:rPr>
          <w:szCs w:val="24"/>
        </w:rPr>
        <w:t xml:space="preserve">filtered to include only </w:t>
      </w:r>
      <w:ins w:id="176" w:author="AlastairF" w:date="2020-11-05T08:35:00Z">
        <w:r w:rsidR="00F14CBF">
          <w:rPr>
            <w:szCs w:val="24"/>
          </w:rPr>
          <w:t xml:space="preserve">those nesting </w:t>
        </w:r>
      </w:ins>
      <w:r w:rsidRPr="00BE3E5B">
        <w:rPr>
          <w:szCs w:val="24"/>
        </w:rPr>
        <w:t xml:space="preserve">sites that were occupied at least once between 2012 and </w:t>
      </w:r>
      <w:del w:id="177" w:author="AlastairF" w:date="2020-10-01T15:01:00Z">
        <w:r w:rsidRPr="00BE3E5B" w:rsidDel="00E75842">
          <w:rPr>
            <w:szCs w:val="24"/>
          </w:rPr>
          <w:delText xml:space="preserve">2019 </w:delText>
        </w:r>
      </w:del>
      <w:ins w:id="178" w:author="AlastairF" w:date="2020-10-01T15:01:00Z">
        <w:r>
          <w:rPr>
            <w:szCs w:val="24"/>
          </w:rPr>
          <w:t>2020</w:t>
        </w:r>
        <w:r w:rsidRPr="00BE3E5B">
          <w:rPr>
            <w:szCs w:val="24"/>
          </w:rPr>
          <w:t xml:space="preserve"> </w:t>
        </w:r>
      </w:ins>
      <w:r w:rsidRPr="00BE3E5B">
        <w:rPr>
          <w:szCs w:val="24"/>
        </w:rPr>
        <w:t xml:space="preserve">for each species. A total number of </w:t>
      </w:r>
      <w:del w:id="179" w:author="AlastairF" w:date="2020-10-01T15:01:00Z">
        <w:r w:rsidRPr="00BE3E5B" w:rsidDel="00E75842">
          <w:rPr>
            <w:szCs w:val="24"/>
          </w:rPr>
          <w:delText>94</w:delText>
        </w:r>
      </w:del>
      <w:ins w:id="180" w:author="Erik Hedlin" w:date="2020-10-19T09:17:00Z">
        <w:r>
          <w:rPr>
            <w:szCs w:val="24"/>
          </w:rPr>
          <w:t>100</w:t>
        </w:r>
      </w:ins>
      <w:ins w:id="181" w:author="AlastairF" w:date="2020-10-01T15:01:00Z">
        <w:r w:rsidRPr="00BE3E5B">
          <w:rPr>
            <w:szCs w:val="24"/>
          </w:rPr>
          <w:t xml:space="preserve"> </w:t>
        </w:r>
      </w:ins>
      <w:r>
        <w:rPr>
          <w:szCs w:val="24"/>
        </w:rPr>
        <w:t xml:space="preserve">and </w:t>
      </w:r>
      <w:del w:id="182" w:author="AlastairF" w:date="2020-10-01T15:01:00Z">
        <w:r w:rsidDel="00E75842">
          <w:rPr>
            <w:szCs w:val="24"/>
          </w:rPr>
          <w:delText>91</w:delText>
        </w:r>
      </w:del>
      <w:ins w:id="183" w:author="Erik Hedlin" w:date="2020-10-19T09:17:00Z">
        <w:r>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ins w:id="184" w:author="AlastairF" w:date="2020-11-05T08:36:00Z">
        <w:r w:rsidR="00F14CBF">
          <w:rPr>
            <w:szCs w:val="24"/>
          </w:rPr>
          <w:t xml:space="preserve">multi-year </w:t>
        </w:r>
      </w:ins>
      <w:r w:rsidRPr="00BE3E5B">
        <w:rPr>
          <w:szCs w:val="24"/>
        </w:rPr>
        <w:t xml:space="preserve">occupancy </w:t>
      </w:r>
      <w:del w:id="185" w:author="AlastairF" w:date="2020-11-05T08:36:00Z">
        <w:r w:rsidRPr="00BE3E5B" w:rsidDel="00F14CBF">
          <w:rPr>
            <w:szCs w:val="24"/>
          </w:rPr>
          <w:delText>dynamics</w:delText>
        </w:r>
      </w:del>
      <w:ins w:id="186" w:author="AlastairF" w:date="2020-11-05T08:36:00Z">
        <w:r w:rsidR="00F14CBF">
          <w:rPr>
            <w:szCs w:val="24"/>
          </w:rPr>
          <w:t>trends</w:t>
        </w:r>
      </w:ins>
      <w:r w:rsidRPr="00BE3E5B">
        <w:rPr>
          <w:szCs w:val="24"/>
        </w:rPr>
        <w:t xml:space="preserve">, </w:t>
      </w:r>
      <w:r>
        <w:rPr>
          <w:szCs w:val="24"/>
        </w:rPr>
        <w:t>respectively</w:t>
      </w:r>
      <w:r w:rsidRPr="00BE3E5B">
        <w:rPr>
          <w:szCs w:val="24"/>
        </w:rPr>
        <w:t xml:space="preserve">. </w:t>
      </w:r>
      <w:r w:rsidRPr="00BE3E5B">
        <w:t>Model fitting of candidate models</w:t>
      </w:r>
      <w:r w:rsidR="002C438E">
        <w:t xml:space="preserve"> </w:t>
      </w:r>
      <w:ins w:id="187" w:author="AlastairF" w:date="2020-11-05T09:44:00Z">
        <w:r w:rsidR="009711EF">
          <w:t>(</w:t>
        </w:r>
        <w:r w:rsidR="009711EF">
          <w:fldChar w:fldCharType="begin"/>
        </w:r>
        <w:r w:rsidR="009711EF">
          <w:instrText xml:space="preserve"> REF _Ref55461880 \h </w:instrText>
        </w:r>
      </w:ins>
      <w:r w:rsidR="009711EF">
        <w:fldChar w:fldCharType="separate"/>
      </w:r>
      <w:ins w:id="188" w:author="AlastairF" w:date="2020-11-05T09:44:00Z">
        <w:r w:rsidR="009711EF">
          <w:t xml:space="preserve">Table </w:t>
        </w:r>
        <w:r w:rsidR="009711EF">
          <w:rPr>
            <w:noProof/>
          </w:rPr>
          <w:t>1</w:t>
        </w:r>
        <w:r w:rsidR="009711EF">
          <w:fldChar w:fldCharType="end"/>
        </w:r>
        <w:r w:rsidR="009711EF">
          <w:t>)</w:t>
        </w:r>
      </w:ins>
      <w:r w:rsidRPr="00BE3E5B">
        <w:t xml:space="preserve"> was performed using the </w:t>
      </w:r>
      <w:r w:rsidRPr="0073147C">
        <w:rPr>
          <w:i/>
          <w:iCs/>
        </w:rPr>
        <w:t>colext</w:t>
      </w:r>
      <w:r w:rsidRPr="00BE3E5B">
        <w:t xml:space="preserve"> function. Akaike Information Criterion (AIC) was used for model selection. </w:t>
      </w:r>
      <w:commentRangeStart w:id="189"/>
      <w:del w:id="190" w:author="AlastairF" w:date="2020-11-03T09:45:00Z">
        <w:r w:rsidRPr="00BE3E5B" w:rsidDel="00C004F9">
          <w:delText>Thirteen</w:delText>
        </w:r>
      </w:del>
      <w:ins w:id="191" w:author="AlastairF" w:date="2020-11-03T09:45:00Z">
        <w:r w:rsidR="00C004F9">
          <w:t>Five</w:t>
        </w:r>
      </w:ins>
      <w:r w:rsidRPr="00BE3E5B">
        <w:t xml:space="preserve"> </w:t>
      </w:r>
      <w:commentRangeEnd w:id="189"/>
      <w:r w:rsidR="003762D8">
        <w:rPr>
          <w:rStyle w:val="CommentReference"/>
          <w:rFonts w:asciiTheme="minorHAnsi" w:eastAsiaTheme="minorHAnsi" w:hAnsiTheme="minorHAnsi" w:cstheme="minorBidi"/>
          <w:lang w:val="en-CA" w:bidi="ar-SA"/>
        </w:rPr>
        <w:commentReference w:id="189"/>
      </w:r>
      <w:r w:rsidRPr="00BE3E5B">
        <w:t xml:space="preserve">candidate models were selected </w:t>
      </w:r>
      <w:r w:rsidRPr="00BE3E5B">
        <w:rPr>
          <w:i/>
        </w:rPr>
        <w:t>a</w:t>
      </w:r>
      <w:ins w:id="192" w:author="AlastairF" w:date="2020-10-21T15:35:00Z">
        <w:r w:rsidR="004758E7">
          <w:rPr>
            <w:i/>
          </w:rPr>
          <w:t xml:space="preserve"> </w:t>
        </w:r>
      </w:ins>
      <w:r w:rsidRPr="00BE3E5B">
        <w:rPr>
          <w:i/>
        </w:rPr>
        <w:t xml:space="preserve">priori </w:t>
      </w:r>
      <w:r w:rsidRPr="00BE3E5B">
        <w:t xml:space="preserve">to address anthropogenic (i.e., distance to disturbance) and ecological factors (i.e., distance to nearest occupied </w:t>
      </w:r>
      <w:ins w:id="193" w:author="Erik Hedlin" w:date="2020-10-19T09:18:00Z">
        <w:r>
          <w:t>neighbor</w:t>
        </w:r>
        <w:del w:id="194" w:author="AlastairF" w:date="2020-10-21T15:33:00Z">
          <w:r w:rsidDel="004758E7">
            <w:delText>,</w:delText>
          </w:r>
        </w:del>
      </w:ins>
      <w:ins w:id="195" w:author="AlastairF" w:date="2020-10-21T15:33:00Z">
        <w:r w:rsidR="004758E7">
          <w:t xml:space="preserve"> and</w:t>
        </w:r>
      </w:ins>
      <w:ins w:id="196" w:author="Erik Hedlin" w:date="2020-10-19T09:18:00Z">
        <w:r>
          <w:t xml:space="preserve"> </w:t>
        </w:r>
      </w:ins>
      <w:ins w:id="197" w:author="Erik Hedlin" w:date="2020-10-19T09:45:00Z">
        <w:r>
          <w:t>NDVI</w:t>
        </w:r>
      </w:ins>
      <w:r w:rsidRPr="00BE3E5B">
        <w:t>)</w:t>
      </w:r>
      <w:ins w:id="198" w:author="AlastairF" w:date="2020-11-05T14:09:00Z">
        <w:r w:rsidR="00146F3E">
          <w:t xml:space="preserve"> with the potential to influence occupancy</w:t>
        </w:r>
      </w:ins>
      <w:del w:id="199" w:author="AlastairF" w:date="2020-11-03T09:46:00Z">
        <w:r w:rsidRPr="00BE3E5B" w:rsidDel="00C004F9">
          <w:delText xml:space="preserve">, </w:delText>
        </w:r>
        <w:commentRangeStart w:id="200"/>
        <w:r w:rsidRPr="00BE3E5B" w:rsidDel="00C004F9">
          <w:delText>and interactions among factors with potential to influence model parameters (initial colonization, annual colonization, annual extinction, and detection probabilities). For example, the effect of distance to disturbance may vary with distance to nearest neighbour (i.e., the effect of distance to disturbance may depend on proximity of neighbouring nesting sites)</w:delText>
        </w:r>
      </w:del>
      <w:r w:rsidRPr="00BE3E5B">
        <w:t xml:space="preserve">. </w:t>
      </w:r>
      <w:commentRangeEnd w:id="200"/>
      <w:r w:rsidR="00CD3527">
        <w:rPr>
          <w:rStyle w:val="CommentReference"/>
          <w:rFonts w:asciiTheme="minorHAnsi" w:eastAsiaTheme="minorHAnsi" w:hAnsiTheme="minorHAnsi" w:cstheme="minorBidi"/>
          <w:lang w:val="en-CA" w:bidi="ar-SA"/>
        </w:rPr>
        <w:commentReference w:id="200"/>
      </w:r>
      <w:r w:rsidRPr="00BE3E5B">
        <w:t>The aim of this analysis was two</w:t>
      </w:r>
      <w:r>
        <w:t>-</w:t>
      </w:r>
      <w:r w:rsidRPr="00BE3E5B">
        <w:t>fold: 1) to estimate the proportion of occupied nesting sites</w:t>
      </w:r>
      <w:del w:id="201" w:author="AlastairF" w:date="2020-11-05T14:19:00Z">
        <w:r w:rsidRPr="00BE3E5B" w:rsidDel="006E06AB">
          <w:delText xml:space="preserve"> </w:delText>
        </w:r>
        <w:r w:rsidDel="006E06AB">
          <w:delText>annually</w:delText>
        </w:r>
      </w:del>
      <w:r>
        <w:t xml:space="preserve">, </w:t>
      </w:r>
      <w:r w:rsidRPr="00BE3E5B">
        <w:t xml:space="preserve">and identify factors that may influence whether sites </w:t>
      </w:r>
      <w:del w:id="202" w:author="AlastairF" w:date="2020-10-01T15:02:00Z">
        <w:r w:rsidRPr="00BE3E5B" w:rsidDel="00E75842">
          <w:delText xml:space="preserve">are </w:delText>
        </w:r>
      </w:del>
      <w:ins w:id="203" w:author="AlastairF" w:date="2020-10-01T15:02:00Z">
        <w:r>
          <w:t>were</w:t>
        </w:r>
        <w:r w:rsidRPr="00BE3E5B">
          <w:t xml:space="preserve"> </w:t>
        </w:r>
      </w:ins>
      <w:r w:rsidRPr="00BE3E5B">
        <w:t>occupied</w:t>
      </w:r>
      <w:del w:id="204" w:author="AlastairF" w:date="2020-10-01T15:02:00Z">
        <w:r w:rsidRPr="00BE3E5B" w:rsidDel="00E75842">
          <w:delText xml:space="preserve"> or not</w:delText>
        </w:r>
      </w:del>
      <w:r w:rsidRPr="00BE3E5B">
        <w:t>, and</w:t>
      </w:r>
      <w:r>
        <w:t>;</w:t>
      </w:r>
      <w:r w:rsidRPr="00BE3E5B">
        <w:t xml:space="preserve"> 2) to estimate the </w:t>
      </w:r>
      <w:del w:id="205" w:author="AlastairF" w:date="2020-11-05T14:19:00Z">
        <w:r w:rsidRPr="00BE3E5B" w:rsidDel="006E06AB">
          <w:delText xml:space="preserve">overall </w:delText>
        </w:r>
      </w:del>
      <w:r w:rsidRPr="00BE3E5B">
        <w:t xml:space="preserve">trend in </w:t>
      </w:r>
      <w:ins w:id="206" w:author="AlastairF" w:date="2020-10-01T14:01:00Z">
        <w:r>
          <w:t xml:space="preserve">nesting site </w:t>
        </w:r>
      </w:ins>
      <w:r w:rsidRPr="00BE3E5B">
        <w:t>occupancy from 2012</w:t>
      </w:r>
      <w:ins w:id="207" w:author="AlastairF" w:date="2020-10-01T14:01:00Z">
        <w:r>
          <w:t xml:space="preserve"> </w:t>
        </w:r>
      </w:ins>
      <w:r>
        <w:t>to</w:t>
      </w:r>
      <w:r w:rsidRPr="00BE3E5B">
        <w:t xml:space="preserve"> </w:t>
      </w:r>
      <w:del w:id="208" w:author="AlastairF" w:date="2020-10-01T15:02:00Z">
        <w:r w:rsidRPr="00BE3E5B" w:rsidDel="00E75842">
          <w:delText>201</w:delText>
        </w:r>
        <w:r w:rsidDel="00E75842">
          <w:delText>9</w:delText>
        </w:r>
        <w:r w:rsidRPr="00BE3E5B" w:rsidDel="00E75842">
          <w:delText xml:space="preserve"> </w:delText>
        </w:r>
      </w:del>
      <w:ins w:id="209" w:author="AlastairF" w:date="2020-10-01T15:02:00Z">
        <w:r>
          <w:t>2020</w:t>
        </w:r>
        <w:r w:rsidRPr="00BE3E5B">
          <w:t xml:space="preserve"> </w:t>
        </w:r>
      </w:ins>
      <w:r w:rsidRPr="00BE3E5B">
        <w:t xml:space="preserve">(2011 was dropped from the analysis as only four nesting sites were fully surveyed in 2011). </w:t>
      </w:r>
      <w:bookmarkStart w:id="210" w:name="_Hlk55202332"/>
      <w:r w:rsidRPr="00BE3E5B">
        <w:t xml:space="preserve">Trend </w:t>
      </w:r>
      <w:ins w:id="211" w:author="AlastairF" w:date="2020-10-21T15:37:00Z">
        <w:r w:rsidR="004758E7">
          <w:t xml:space="preserve">in occupancy </w:t>
        </w:r>
      </w:ins>
      <w:r w:rsidRPr="00BE3E5B">
        <w:t xml:space="preserve">was estimated using annual occupancy probabilities to calculate average rate of change </w:t>
      </w:r>
      <w:r>
        <w:t xml:space="preserve">(λ) </w:t>
      </w:r>
      <w:r w:rsidRPr="00BE3E5B">
        <w:t xml:space="preserve">at the population level </w:t>
      </w:r>
      <w:bookmarkEnd w:id="210"/>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w:t>
      </w:r>
      <w:del w:id="212" w:author="AlastairF" w:date="2020-10-29T09:34:00Z">
        <w:r w:rsidRPr="00BE3E5B" w:rsidDel="004F7EB4">
          <w:delText xml:space="preserve">mean </w:delText>
        </w:r>
      </w:del>
      <w:r w:rsidRPr="00BE3E5B">
        <w:t xml:space="preserve">value </w:t>
      </w:r>
      <w:del w:id="213" w:author="AlastairF" w:date="2020-10-01T15:03:00Z">
        <w:r w:rsidDel="00E75842">
          <w:delText>less than</w:delText>
        </w:r>
        <w:r w:rsidRPr="00BE3E5B" w:rsidDel="00E75842">
          <w:delText>1</w:delText>
        </w:r>
      </w:del>
      <w:ins w:id="214" w:author="AlastairF" w:date="2020-10-01T15:03:00Z">
        <w:r>
          <w:t>&lt;1</w:t>
        </w:r>
      </w:ins>
      <w:r w:rsidRPr="00BE3E5B">
        <w:t xml:space="preserve"> indicates population decline and </w:t>
      </w:r>
      <w:del w:id="215" w:author="AlastairF" w:date="2020-10-01T15:03:00Z">
        <w:r w:rsidDel="00E75842">
          <w:delText xml:space="preserve">greater than </w:delText>
        </w:r>
        <w:r w:rsidRPr="00BE3E5B" w:rsidDel="00E75842">
          <w:delText>1</w:delText>
        </w:r>
      </w:del>
      <w:ins w:id="216" w:author="AlastairF" w:date="2020-10-01T15:03:00Z">
        <w:r>
          <w:t>&gt;1</w:t>
        </w:r>
      </w:ins>
      <w:r w:rsidRPr="00BE3E5B">
        <w:t xml:space="preserve"> indicates an increase.</w:t>
      </w:r>
    </w:p>
    <w:p w14:paraId="1C7DF943" w14:textId="77777777" w:rsidR="006F4118" w:rsidRDefault="006F4118" w:rsidP="006F4118">
      <w:pPr>
        <w:pStyle w:val="Heading6"/>
        <w:rPr>
          <w:ins w:id="217" w:author="AlastairF" w:date="2020-11-05T14:15:00Z"/>
        </w:rPr>
      </w:pPr>
      <w:ins w:id="218" w:author="AlastairF" w:date="2020-11-05T14:15:00Z">
        <w:r>
          <w:t>Candidate models</w:t>
        </w:r>
      </w:ins>
    </w:p>
    <w:p w14:paraId="27D0330B" w14:textId="3053BB75" w:rsidR="006F4118" w:rsidRDefault="006F4118" w:rsidP="006F4118">
      <w:pPr>
        <w:pStyle w:val="Caption"/>
        <w:keepNext/>
        <w:tabs>
          <w:tab w:val="clear" w:pos="1080"/>
          <w:tab w:val="left" w:pos="720"/>
        </w:tabs>
        <w:ind w:left="810" w:hanging="810"/>
        <w:rPr>
          <w:ins w:id="219" w:author="AlastairF" w:date="2020-11-05T14:15:00Z"/>
        </w:rPr>
      </w:pPr>
      <w:ins w:id="220" w:author="AlastairF" w:date="2020-11-05T14:15:00Z">
        <w:r>
          <w:t xml:space="preserve">Table </w:t>
        </w:r>
        <w:r>
          <w:fldChar w:fldCharType="begin"/>
        </w:r>
        <w:r>
          <w:instrText xml:space="preserve"> SEQ Table \* ARABIC </w:instrText>
        </w:r>
        <w:r>
          <w:fldChar w:fldCharType="separate"/>
        </w:r>
        <w:r>
          <w:rPr>
            <w:noProof/>
          </w:rPr>
          <w:t>1</w:t>
        </w:r>
        <w:r>
          <w:fldChar w:fldCharType="end"/>
        </w:r>
        <w:r>
          <w:t xml:space="preserve">.  </w:t>
        </w:r>
        <w:r w:rsidRPr="009711EF">
          <w:t>Occupancy modelling estimate</w:t>
        </w:r>
      </w:ins>
      <w:ins w:id="221" w:author="AlastairF" w:date="2020-11-05T14:16:00Z">
        <w:r>
          <w:t>d</w:t>
        </w:r>
      </w:ins>
      <w:ins w:id="222" w:author="AlastairF" w:date="2020-11-05T14:15:00Z">
        <w:r w:rsidRPr="009711EF">
          <w:t>: 1) initial colonization (i.e., the probability that a nesting site is occupied in the first survey year; ψ); 2) colonization (i.e., the probability that an unoccupied site becomes occupied between years; ε); 3) extinction (i.e., the probability that an occupied site becomes unoccupied between years; γ), and; 4) detection (i.e., the probability that the target species is detected given that the nesting site is occupied; p) survival (i.e., an occupied site remains occupied). Environmental covariates can be added to an occupancy model to test whether they influence the above parameters using by linking specific covariates to each of the three parameters using a logit link function.</w:t>
        </w:r>
      </w:ins>
    </w:p>
    <w:tbl>
      <w:tblPr>
        <w:tblStyle w:val="TableGrid"/>
        <w:tblW w:w="10071" w:type="dxa"/>
        <w:tblLook w:val="04A0" w:firstRow="1" w:lastRow="0" w:firstColumn="1" w:lastColumn="0" w:noHBand="0" w:noVBand="1"/>
      </w:tblPr>
      <w:tblGrid>
        <w:gridCol w:w="4405"/>
        <w:gridCol w:w="5666"/>
      </w:tblGrid>
      <w:tr w:rsidR="006F4118" w14:paraId="7D197249" w14:textId="77777777" w:rsidTr="004325F2">
        <w:trPr>
          <w:trHeight w:val="361"/>
          <w:ins w:id="223" w:author="AlastairF" w:date="2020-11-05T14:15:00Z"/>
        </w:trPr>
        <w:tc>
          <w:tcPr>
            <w:tcW w:w="4405" w:type="dxa"/>
            <w:vAlign w:val="center"/>
          </w:tcPr>
          <w:p w14:paraId="7942ED35" w14:textId="77777777" w:rsidR="006F4118" w:rsidRDefault="006F4118" w:rsidP="004325F2">
            <w:pPr>
              <w:pStyle w:val="BodyText--EDI"/>
              <w:spacing w:before="0" w:after="0"/>
              <w:rPr>
                <w:ins w:id="224" w:author="AlastairF" w:date="2020-11-05T14:15:00Z"/>
              </w:rPr>
            </w:pPr>
            <w:ins w:id="225" w:author="AlastairF" w:date="2020-11-05T14:15:00Z">
              <w:r>
                <w:t>Model structure</w:t>
              </w:r>
            </w:ins>
          </w:p>
        </w:tc>
        <w:tc>
          <w:tcPr>
            <w:tcW w:w="5666" w:type="dxa"/>
            <w:vAlign w:val="center"/>
          </w:tcPr>
          <w:p w14:paraId="1792FDA5" w14:textId="77777777" w:rsidR="006F4118" w:rsidRDefault="006F4118" w:rsidP="004325F2">
            <w:pPr>
              <w:pStyle w:val="BodyText--EDI"/>
              <w:spacing w:before="0" w:after="0"/>
              <w:rPr>
                <w:ins w:id="226" w:author="AlastairF" w:date="2020-11-05T14:15:00Z"/>
              </w:rPr>
            </w:pPr>
            <w:ins w:id="227" w:author="AlastairF" w:date="2020-11-05T14:15:00Z">
              <w:r>
                <w:t>Tests for effect of:</w:t>
              </w:r>
            </w:ins>
          </w:p>
        </w:tc>
      </w:tr>
      <w:tr w:rsidR="006F4118" w14:paraId="1C4ACEDD" w14:textId="77777777" w:rsidTr="004325F2">
        <w:trPr>
          <w:trHeight w:val="350"/>
          <w:ins w:id="228" w:author="AlastairF" w:date="2020-11-05T14:15:00Z"/>
        </w:trPr>
        <w:tc>
          <w:tcPr>
            <w:tcW w:w="4405" w:type="dxa"/>
            <w:vAlign w:val="center"/>
          </w:tcPr>
          <w:p w14:paraId="5442686F" w14:textId="77777777" w:rsidR="006F4118" w:rsidRDefault="006F4118" w:rsidP="004325F2">
            <w:pPr>
              <w:pStyle w:val="BodyText--EDI"/>
              <w:spacing w:before="0" w:after="0"/>
              <w:rPr>
                <w:ins w:id="229" w:author="AlastairF" w:date="2020-11-05T14:15:00Z"/>
              </w:rPr>
            </w:pPr>
            <w:ins w:id="230" w:author="AlastairF" w:date="2020-11-05T14:15:00Z">
              <w:r>
                <w:t>ψ</w:t>
              </w:r>
              <w:r w:rsidRPr="00C004F9">
                <w:t xml:space="preserve">(NDVI) + </w:t>
              </w:r>
              <w:r>
                <w:t>ε</w:t>
              </w:r>
              <w:r w:rsidRPr="00C004F9">
                <w:t xml:space="preserve">(NDVI) + </w:t>
              </w:r>
              <w:r>
                <w:t>γ</w:t>
              </w:r>
              <w:r w:rsidRPr="00C004F9">
                <w:t xml:space="preserve">(NDVI) + </w:t>
              </w:r>
              <w:r w:rsidRPr="0066540A">
                <w:rPr>
                  <w:i/>
                  <w:iCs/>
                </w:rPr>
                <w:t>p</w:t>
              </w:r>
              <w:r w:rsidRPr="00C004F9">
                <w:t>(year)</w:t>
              </w:r>
            </w:ins>
          </w:p>
        </w:tc>
        <w:tc>
          <w:tcPr>
            <w:tcW w:w="5666" w:type="dxa"/>
            <w:vAlign w:val="center"/>
          </w:tcPr>
          <w:p w14:paraId="12AD455D" w14:textId="77777777" w:rsidR="006F4118" w:rsidRDefault="006F4118" w:rsidP="004325F2">
            <w:pPr>
              <w:pStyle w:val="BodyText--EDI"/>
              <w:spacing w:before="0" w:after="0"/>
              <w:rPr>
                <w:ins w:id="231" w:author="AlastairF" w:date="2020-11-05T14:15:00Z"/>
              </w:rPr>
            </w:pPr>
            <w:ins w:id="232" w:author="AlastairF" w:date="2020-11-05T14:15:00Z">
              <w:r>
                <w:t>vegetative productivity as measured by NDVI</w:t>
              </w:r>
            </w:ins>
          </w:p>
        </w:tc>
      </w:tr>
      <w:tr w:rsidR="006F4118" w14:paraId="0A8350E5" w14:textId="77777777" w:rsidTr="004325F2">
        <w:trPr>
          <w:trHeight w:val="361"/>
          <w:ins w:id="233" w:author="AlastairF" w:date="2020-11-05T14:15:00Z"/>
        </w:trPr>
        <w:tc>
          <w:tcPr>
            <w:tcW w:w="4405" w:type="dxa"/>
            <w:vAlign w:val="center"/>
          </w:tcPr>
          <w:p w14:paraId="7CEEB219" w14:textId="77777777" w:rsidR="006F4118" w:rsidRDefault="006F4118" w:rsidP="004325F2">
            <w:pPr>
              <w:pStyle w:val="BodyText--EDI"/>
              <w:spacing w:before="0" w:after="0"/>
              <w:rPr>
                <w:ins w:id="234" w:author="AlastairF" w:date="2020-11-05T14:15:00Z"/>
              </w:rPr>
            </w:pPr>
            <w:ins w:id="235" w:author="AlastairF" w:date="2020-11-05T14:15:00Z">
              <w:r>
                <w:t>ψ</w:t>
              </w:r>
              <w:r w:rsidRPr="00C004F9">
                <w:t xml:space="preserve">(d2d) + </w:t>
              </w:r>
              <w:r>
                <w:t>ε</w:t>
              </w:r>
              <w:r w:rsidRPr="00C004F9">
                <w:t xml:space="preserve">(d2d) + </w:t>
              </w:r>
              <w:r>
                <w:t>γ</w:t>
              </w:r>
              <w:r w:rsidRPr="00C004F9">
                <w:t xml:space="preserve">(d2d) + </w:t>
              </w:r>
              <w:r w:rsidRPr="0066540A">
                <w:rPr>
                  <w:i/>
                  <w:iCs/>
                </w:rPr>
                <w:t>p</w:t>
              </w:r>
              <w:r w:rsidRPr="00C004F9">
                <w:t>(year)</w:t>
              </w:r>
            </w:ins>
          </w:p>
        </w:tc>
        <w:tc>
          <w:tcPr>
            <w:tcW w:w="5666" w:type="dxa"/>
            <w:vAlign w:val="center"/>
          </w:tcPr>
          <w:p w14:paraId="6C3363AA" w14:textId="77777777" w:rsidR="006F4118" w:rsidRDefault="006F4118" w:rsidP="004325F2">
            <w:pPr>
              <w:pStyle w:val="BodyText--EDI"/>
              <w:spacing w:before="0" w:after="0"/>
              <w:rPr>
                <w:ins w:id="236" w:author="AlastairF" w:date="2020-11-05T14:15:00Z"/>
              </w:rPr>
            </w:pPr>
            <w:ins w:id="237" w:author="AlastairF" w:date="2020-11-05T14:15:00Z">
              <w:r>
                <w:t>distance to disturbance (project footprint)</w:t>
              </w:r>
            </w:ins>
          </w:p>
        </w:tc>
      </w:tr>
      <w:tr w:rsidR="006F4118" w14:paraId="4870F383" w14:textId="77777777" w:rsidTr="004325F2">
        <w:trPr>
          <w:trHeight w:val="350"/>
          <w:ins w:id="238" w:author="AlastairF" w:date="2020-11-05T14:15:00Z"/>
        </w:trPr>
        <w:tc>
          <w:tcPr>
            <w:tcW w:w="4405" w:type="dxa"/>
            <w:vAlign w:val="center"/>
          </w:tcPr>
          <w:p w14:paraId="6AC31677" w14:textId="77777777" w:rsidR="006F4118" w:rsidRDefault="006F4118" w:rsidP="004325F2">
            <w:pPr>
              <w:pStyle w:val="BodyText--EDI"/>
              <w:spacing w:before="0" w:after="0"/>
              <w:rPr>
                <w:ins w:id="239" w:author="AlastairF" w:date="2020-11-05T14:15:00Z"/>
              </w:rPr>
            </w:pPr>
            <w:ins w:id="240" w:author="AlastairF" w:date="2020-11-05T14:15:00Z">
              <w:r>
                <w:t>ψ</w:t>
              </w:r>
              <w:r w:rsidRPr="00C004F9">
                <w:t>(</w:t>
              </w:r>
              <w:proofErr w:type="spellStart"/>
              <w:r w:rsidRPr="00C004F9">
                <w:t>dnon</w:t>
              </w:r>
              <w:proofErr w:type="spellEnd"/>
              <w:r w:rsidRPr="00C004F9">
                <w:t xml:space="preserve">) + </w:t>
              </w:r>
              <w:r>
                <w:t>ε</w:t>
              </w:r>
              <w:r w:rsidRPr="00C004F9">
                <w:t>(</w:t>
              </w:r>
              <w:proofErr w:type="spellStart"/>
              <w:r w:rsidRPr="00C004F9">
                <w:t>dnon</w:t>
              </w:r>
              <w:proofErr w:type="spellEnd"/>
              <w:r w:rsidRPr="00C004F9">
                <w:t xml:space="preserve">) + </w:t>
              </w:r>
              <w:r>
                <w:t>γ</w:t>
              </w:r>
              <w:r w:rsidRPr="00C004F9">
                <w:t>(</w:t>
              </w:r>
              <w:proofErr w:type="spellStart"/>
              <w:r w:rsidRPr="00C004F9">
                <w:t>dnon</w:t>
              </w:r>
              <w:proofErr w:type="spellEnd"/>
              <w:r w:rsidRPr="00C004F9">
                <w:t xml:space="preserve">) + </w:t>
              </w:r>
              <w:r w:rsidRPr="0066540A">
                <w:rPr>
                  <w:i/>
                  <w:iCs/>
                </w:rPr>
                <w:t>p</w:t>
              </w:r>
              <w:r w:rsidRPr="00C004F9">
                <w:t>(year)</w:t>
              </w:r>
            </w:ins>
          </w:p>
        </w:tc>
        <w:tc>
          <w:tcPr>
            <w:tcW w:w="5666" w:type="dxa"/>
            <w:vAlign w:val="center"/>
          </w:tcPr>
          <w:p w14:paraId="5941B2B0" w14:textId="77777777" w:rsidR="006F4118" w:rsidRDefault="006F4118" w:rsidP="004325F2">
            <w:pPr>
              <w:pStyle w:val="BodyText--EDI"/>
              <w:spacing w:before="0" w:after="0"/>
              <w:rPr>
                <w:ins w:id="241" w:author="AlastairF" w:date="2020-11-05T14:15:00Z"/>
              </w:rPr>
            </w:pPr>
            <w:ins w:id="242" w:author="AlastairF" w:date="2020-11-05T14:15:00Z">
              <w:r>
                <w:t>distance to nearest occupied neighbor (competition)</w:t>
              </w:r>
            </w:ins>
          </w:p>
        </w:tc>
      </w:tr>
      <w:tr w:rsidR="006F4118" w14:paraId="37F3F112" w14:textId="77777777" w:rsidTr="004325F2">
        <w:trPr>
          <w:trHeight w:val="361"/>
          <w:ins w:id="243" w:author="AlastairF" w:date="2020-11-05T14:15:00Z"/>
        </w:trPr>
        <w:tc>
          <w:tcPr>
            <w:tcW w:w="4405" w:type="dxa"/>
            <w:vAlign w:val="center"/>
          </w:tcPr>
          <w:p w14:paraId="303ABFCF" w14:textId="77777777" w:rsidR="006F4118" w:rsidRDefault="006F4118" w:rsidP="004325F2">
            <w:pPr>
              <w:pStyle w:val="BodyText--EDI"/>
              <w:spacing w:before="0" w:after="0"/>
              <w:rPr>
                <w:ins w:id="244" w:author="AlastairF" w:date="2020-11-05T14:15:00Z"/>
              </w:rPr>
            </w:pPr>
            <w:proofErr w:type="gramStart"/>
            <w:ins w:id="245" w:author="AlastairF" w:date="2020-11-05T14:15:00Z">
              <w:r>
                <w:t>ψ</w:t>
              </w:r>
              <w:r w:rsidRPr="00C004F9">
                <w:t>(</w:t>
              </w:r>
              <w:proofErr w:type="gramEnd"/>
              <w:r w:rsidRPr="00C004F9">
                <w:t xml:space="preserve">1) + </w:t>
              </w:r>
              <w:r>
                <w:t>ε</w:t>
              </w:r>
              <w:r w:rsidRPr="00C004F9">
                <w:t xml:space="preserve">(year) + </w:t>
              </w:r>
              <w:r>
                <w:t>γ</w:t>
              </w:r>
              <w:r w:rsidRPr="00C004F9">
                <w:t xml:space="preserve">(year) + </w:t>
              </w:r>
              <w:r w:rsidRPr="0066540A">
                <w:rPr>
                  <w:i/>
                  <w:iCs/>
                </w:rPr>
                <w:t>p</w:t>
              </w:r>
              <w:r w:rsidRPr="00C004F9">
                <w:t>(year)</w:t>
              </w:r>
            </w:ins>
          </w:p>
        </w:tc>
        <w:tc>
          <w:tcPr>
            <w:tcW w:w="5666" w:type="dxa"/>
            <w:vAlign w:val="center"/>
          </w:tcPr>
          <w:p w14:paraId="58DD2C28" w14:textId="77777777" w:rsidR="006F4118" w:rsidRDefault="006F4118" w:rsidP="004325F2">
            <w:pPr>
              <w:pStyle w:val="BodyText--EDI"/>
              <w:spacing w:before="0" w:after="0"/>
              <w:rPr>
                <w:ins w:id="246" w:author="AlastairF" w:date="2020-11-05T14:15:00Z"/>
              </w:rPr>
            </w:pPr>
            <w:bookmarkStart w:id="247" w:name="_Hlk55302118"/>
            <w:ins w:id="248" w:author="AlastairF" w:date="2020-11-05T14:15:00Z">
              <w:r>
                <w:t>time (captures effect of important missing covariates)</w:t>
              </w:r>
              <w:bookmarkEnd w:id="247"/>
            </w:ins>
          </w:p>
        </w:tc>
      </w:tr>
      <w:tr w:rsidR="006F4118" w14:paraId="5953971D" w14:textId="77777777" w:rsidTr="004325F2">
        <w:trPr>
          <w:trHeight w:val="350"/>
          <w:ins w:id="249" w:author="AlastairF" w:date="2020-11-05T14:15:00Z"/>
        </w:trPr>
        <w:tc>
          <w:tcPr>
            <w:tcW w:w="4405" w:type="dxa"/>
            <w:vAlign w:val="center"/>
          </w:tcPr>
          <w:p w14:paraId="247400A7" w14:textId="77777777" w:rsidR="006F4118" w:rsidRDefault="006F4118" w:rsidP="004325F2">
            <w:pPr>
              <w:pStyle w:val="BodyText--EDI"/>
              <w:spacing w:before="0" w:after="0"/>
              <w:rPr>
                <w:ins w:id="250" w:author="AlastairF" w:date="2020-11-05T14:15:00Z"/>
              </w:rPr>
            </w:pPr>
            <w:proofErr w:type="gramStart"/>
            <w:ins w:id="251" w:author="AlastairF" w:date="2020-11-05T14:15:00Z">
              <w:r>
                <w:t>ψ</w:t>
              </w:r>
              <w:r w:rsidRPr="00C004F9">
                <w:t>(</w:t>
              </w:r>
              <w:proofErr w:type="gramEnd"/>
              <w:r w:rsidRPr="00C004F9">
                <w:t xml:space="preserve">1) + </w:t>
              </w:r>
              <w:r>
                <w:t>ε</w:t>
              </w:r>
              <w:r w:rsidRPr="00C004F9">
                <w:t xml:space="preserve">(1) + </w:t>
              </w:r>
              <w:r>
                <w:t>γ</w:t>
              </w:r>
              <w:r w:rsidRPr="00C004F9">
                <w:t xml:space="preserve">(1) + </w:t>
              </w:r>
              <w:r w:rsidRPr="0066540A">
                <w:rPr>
                  <w:i/>
                  <w:iCs/>
                </w:rPr>
                <w:t>p</w:t>
              </w:r>
              <w:r w:rsidRPr="00C004F9">
                <w:t>(year)</w:t>
              </w:r>
            </w:ins>
          </w:p>
        </w:tc>
        <w:tc>
          <w:tcPr>
            <w:tcW w:w="5666" w:type="dxa"/>
            <w:vAlign w:val="center"/>
          </w:tcPr>
          <w:p w14:paraId="1149DA97" w14:textId="77777777" w:rsidR="006F4118" w:rsidRDefault="006F4118" w:rsidP="004325F2">
            <w:pPr>
              <w:pStyle w:val="BodyText--EDI"/>
              <w:spacing w:before="0" w:after="0"/>
              <w:rPr>
                <w:ins w:id="252" w:author="AlastairF" w:date="2020-11-05T14:15:00Z"/>
              </w:rPr>
            </w:pPr>
            <w:ins w:id="253" w:author="AlastairF" w:date="2020-11-05T14:15:00Z">
              <w:r>
                <w:t xml:space="preserve">Null model (random; </w:t>
              </w:r>
              <w:r w:rsidRPr="00847855">
                <w:t>mechanisms</w:t>
              </w:r>
              <w:r>
                <w:t xml:space="preserve"> not included)</w:t>
              </w:r>
            </w:ins>
          </w:p>
        </w:tc>
      </w:tr>
    </w:tbl>
    <w:p w14:paraId="5C219706" w14:textId="4BA8EAAF" w:rsidR="00DF37B5" w:rsidRPr="00AE0153" w:rsidRDefault="004758E7" w:rsidP="00D6606D">
      <w:pPr>
        <w:pStyle w:val="Heading6"/>
      </w:pPr>
      <w:ins w:id="254" w:author="AlastairF" w:date="2020-10-21T15:39:00Z">
        <w:r>
          <w:lastRenderedPageBreak/>
          <w:t xml:space="preserve">Covariate </w:t>
        </w:r>
        <w:r>
          <w:rPr>
            <w:rFonts w:cs="Times New Roman"/>
          </w:rPr>
          <w:t>—</w:t>
        </w:r>
        <w:r>
          <w:t xml:space="preserve"> </w:t>
        </w:r>
      </w:ins>
      <w:r w:rsidR="00DF37B5" w:rsidRPr="00AE0153">
        <w:t>Distance to Disturbance</w:t>
      </w:r>
      <w:bookmarkEnd w:id="46"/>
    </w:p>
    <w:p w14:paraId="0FABA48A" w14:textId="2041C361" w:rsidR="00DF37B5" w:rsidRPr="00E0328B" w:rsidRDefault="00DF37B5" w:rsidP="00DF37B5">
      <w:pPr>
        <w:pStyle w:val="BodyText-EDI"/>
        <w:rPr>
          <w:highlight w:val="yellow"/>
        </w:rPr>
      </w:pPr>
      <w:bookmarkStart w:id="255"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256" w:author="Erik Hedlin" w:date="2020-10-19T09:15:00Z">
        <w:r w:rsidR="00DB1D94">
          <w:t xml:space="preserve"> </w:t>
        </w:r>
      </w:ins>
      <w:del w:id="257"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w:t>
      </w:r>
      <w:ins w:id="258" w:author="AlastairF" w:date="2020-10-29T09:39:00Z">
        <w:r w:rsidR="00402224">
          <w:t>(</w:t>
        </w:r>
      </w:ins>
      <w:ins w:id="259" w:author="AlastairF" w:date="2020-10-29T09:40:00Z">
        <w:r w:rsidR="00402224">
          <w:t xml:space="preserve">i.e., </w:t>
        </w:r>
      </w:ins>
      <w:ins w:id="260" w:author="AlastairF" w:date="2020-10-29T09:39:00Z">
        <w:r w:rsidR="00402224">
          <w:t>st</w:t>
        </w:r>
      </w:ins>
      <w:ins w:id="261" w:author="AlastairF" w:date="2020-10-29T09:40:00Z">
        <w:r w:rsidR="00402224">
          <w:t xml:space="preserve">rait line) </w:t>
        </w:r>
      </w:ins>
      <w:r w:rsidRPr="00A23FDD">
        <w:t xml:space="preserve">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36E9FF40" w:rsidR="00DF37B5" w:rsidRPr="0061035F" w:rsidRDefault="004758E7" w:rsidP="00D6606D">
      <w:pPr>
        <w:pStyle w:val="Heading6"/>
      </w:pPr>
      <w:ins w:id="262" w:author="AlastairF" w:date="2020-10-21T15:39:00Z">
        <w:r>
          <w:t xml:space="preserve">Covariate </w:t>
        </w:r>
        <w:r>
          <w:rPr>
            <w:rFonts w:cs="Times New Roman"/>
          </w:rPr>
          <w:t>—</w:t>
        </w:r>
      </w:ins>
      <w:ins w:id="263" w:author="AlastairF" w:date="2020-10-21T15:40:00Z">
        <w:r>
          <w:t xml:space="preserve"> </w:t>
        </w:r>
      </w:ins>
      <w:r w:rsidR="00DF37B5" w:rsidRPr="0061035F">
        <w:t>Distance to Nearest</w:t>
      </w:r>
      <w:ins w:id="264" w:author="AlastairF" w:date="2020-10-21T15:40:00Z">
        <w:r>
          <w:t xml:space="preserve"> Occupied</w:t>
        </w:r>
      </w:ins>
      <w:r w:rsidR="00DF37B5" w:rsidRPr="0061035F">
        <w:t xml:space="preserve"> Neighbo</w:t>
      </w:r>
      <w:del w:id="265" w:author="AlastairF" w:date="2020-10-21T15:40:00Z">
        <w:r w:rsidR="00DF37B5" w:rsidRPr="0061035F" w:rsidDel="004758E7">
          <w:delText>u</w:delText>
        </w:r>
      </w:del>
      <w:r w:rsidR="00DF37B5" w:rsidRPr="0061035F">
        <w:t>r</w:t>
      </w:r>
      <w:bookmarkEnd w:id="255"/>
    </w:p>
    <w:p w14:paraId="4BAD7CEA" w14:textId="714569E1" w:rsidR="00DF37B5" w:rsidRDefault="00DF37B5" w:rsidP="00DF37B5">
      <w:pPr>
        <w:pStyle w:val="BodyText-EDI"/>
        <w:rPr>
          <w:ins w:id="266" w:author="Erik Hedlin" w:date="2020-10-19T09:18:00Z"/>
        </w:rPr>
      </w:pPr>
      <w:bookmarkStart w:id="267" w:name="_Toc504576287"/>
      <w:r w:rsidRPr="00A23FDD">
        <w:t xml:space="preserve">Nearest neighbour distances </w:t>
      </w:r>
      <w:del w:id="268" w:author="AlastairF" w:date="2020-11-05T09:45:00Z">
        <w:r w:rsidDel="009711EF">
          <w:delText xml:space="preserve">(NNDs) </w:delText>
        </w:r>
      </w:del>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r w:rsidRPr="00A23FDD">
        <w:t>sp</w:t>
      </w:r>
      <w:r>
        <w:t>’</w:t>
      </w:r>
      <w:del w:id="269" w:author="Erik Hedlin" w:date="2020-10-19T09:15:00Z">
        <w:r w:rsidDel="00DB1D94">
          <w:delText>'</w:delText>
        </w:r>
      </w:del>
      <w:r w:rsidRPr="00A23FDD">
        <w:t xml:space="preserve">, </w:t>
      </w:r>
      <w:r>
        <w:t>‘</w:t>
      </w:r>
      <w:r w:rsidRPr="002E00FB">
        <w:rPr>
          <w:noProof/>
        </w:rPr>
        <w:t>rgeos</w:t>
      </w:r>
      <w:del w:id="270"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w:t>
      </w:r>
      <w:del w:id="271" w:author="AlastairF" w:date="2020-10-29T09:46:00Z">
        <w:r w:rsidDel="00402224">
          <w:delText>all known</w:delText>
        </w:r>
      </w:del>
      <w:ins w:id="272" w:author="AlastairF" w:date="2020-10-29T09:46:00Z">
        <w:r w:rsidR="00402224">
          <w:t>neighbouring</w:t>
        </w:r>
      </w:ins>
      <w:r>
        <w:t xml:space="preserve"> nest</w:t>
      </w:r>
      <w:ins w:id="273" w:author="AlastairF" w:date="2020-10-29T09:46:00Z">
        <w:r w:rsidR="00402224">
          <w:t>ing</w:t>
        </w:r>
      </w:ins>
      <w:r>
        <w:t xml:space="preserve"> site locations</w:t>
      </w:r>
      <w:ins w:id="274" w:author="AlastairF" w:date="2020-10-29T09:44:00Z">
        <w:r w:rsidR="00402224">
          <w:t>.</w:t>
        </w:r>
      </w:ins>
      <w:ins w:id="275" w:author="AlastairF" w:date="2020-10-29T17:25:00Z">
        <w:r w:rsidR="00CD3527">
          <w:t xml:space="preserve"> </w:t>
        </w:r>
      </w:ins>
      <w:del w:id="276" w:author="AlastairF" w:date="2020-10-29T09:48:00Z">
        <w:r w:rsidDel="00AF3605">
          <w:delText xml:space="preserve">, and </w:delText>
        </w:r>
      </w:del>
      <w:ins w:id="277" w:author="AlastairF" w:date="2020-10-29T09:48:00Z">
        <w:r w:rsidR="00AF3605">
          <w:t>We used these values to calculate strait-line</w:t>
        </w:r>
      </w:ins>
      <w:ins w:id="278" w:author="AlastairF" w:date="2020-10-29T09:49:00Z">
        <w:r w:rsidR="00AF3605">
          <w:t xml:space="preserve"> distances between </w:t>
        </w:r>
      </w:ins>
      <w:del w:id="279" w:author="AlastairF" w:date="2020-10-29T09:49:00Z">
        <w:r w:rsidDel="00AF3605">
          <w:delText>the</w:delText>
        </w:r>
      </w:del>
      <w:r>
        <w:t xml:space="preserve"> nearest occupied </w:t>
      </w:r>
      <w:del w:id="280" w:author="AlastairF" w:date="2020-10-29T09:50:00Z">
        <w:r w:rsidDel="00AF3605">
          <w:delText>territor</w:delText>
        </w:r>
      </w:del>
      <w:del w:id="281" w:author="AlastairF" w:date="2020-10-29T09:49:00Z">
        <w:r w:rsidDel="00AF3605">
          <w:delText>y</w:delText>
        </w:r>
      </w:del>
      <w:ins w:id="282" w:author="AlastairF" w:date="2020-10-29T09:50:00Z">
        <w:r w:rsidR="00AF3605">
          <w:t>neighbors</w:t>
        </w:r>
      </w:ins>
      <w:r>
        <w:t xml:space="preserve"> (</w:t>
      </w:r>
      <w:r w:rsidRPr="00D27477">
        <w:t>DNON</w:t>
      </w:r>
      <w:del w:id="283" w:author="AlastairF" w:date="2020-10-29T09:49:00Z">
        <w:r w:rsidDel="00AF3605">
          <w:delText>, i.e., distance to nearest neighbour</w:delText>
        </w:r>
      </w:del>
      <w:r>
        <w:t>).</w:t>
      </w:r>
    </w:p>
    <w:p w14:paraId="7BDB0300" w14:textId="3A1FCFFA" w:rsidR="00FB11ED" w:rsidRPr="004758E7" w:rsidRDefault="00F23FCA" w:rsidP="00D6606D">
      <w:pPr>
        <w:pStyle w:val="Heading6"/>
        <w:rPr>
          <w:ins w:id="284" w:author="Erik Hedlin" w:date="2020-10-19T09:19:00Z"/>
        </w:rPr>
      </w:pPr>
      <w:bookmarkStart w:id="285" w:name="_Hlk55212243"/>
      <w:ins w:id="286" w:author="AlastairF" w:date="2020-10-21T15:57:00Z">
        <w:r>
          <w:t xml:space="preserve">Covariate </w:t>
        </w:r>
        <w:r>
          <w:rPr>
            <w:rFonts w:cs="Times New Roman"/>
          </w:rPr>
          <w:t>—</w:t>
        </w:r>
        <w:r>
          <w:t xml:space="preserve"> </w:t>
        </w:r>
      </w:ins>
      <w:ins w:id="287" w:author="Erik Hedlin" w:date="2020-10-19T09:18:00Z">
        <w:r w:rsidR="00FB11ED" w:rsidRPr="004758E7">
          <w:t xml:space="preserve">Normalized Difference </w:t>
        </w:r>
      </w:ins>
      <w:ins w:id="288" w:author="Erik Hedlin" w:date="2020-10-19T09:19:00Z">
        <w:r w:rsidR="00FB11ED" w:rsidRPr="004758E7">
          <w:t>Veg</w:t>
        </w:r>
      </w:ins>
      <w:ins w:id="289" w:author="Erik Hedlin" w:date="2020-10-19T09:28:00Z">
        <w:r w:rsidR="00B70BC2" w:rsidRPr="004758E7">
          <w:t>e</w:t>
        </w:r>
      </w:ins>
      <w:ins w:id="290" w:author="Erik Hedlin" w:date="2020-10-19T09:19:00Z">
        <w:r w:rsidR="00FB11ED" w:rsidRPr="004758E7">
          <w:t>tation Index</w:t>
        </w:r>
      </w:ins>
    </w:p>
    <w:bookmarkEnd w:id="285"/>
    <w:p w14:paraId="245CAFAD" w14:textId="646B90B4" w:rsidR="00513B0A" w:rsidRPr="004758E7" w:rsidDel="00146F3E" w:rsidRDefault="00FB11ED" w:rsidP="004758E7">
      <w:pPr>
        <w:pStyle w:val="BodyText--EDI"/>
        <w:rPr>
          <w:ins w:id="291" w:author="Erik Hedlin" w:date="2020-10-19T09:42:00Z"/>
          <w:del w:id="292" w:author="AlastairF" w:date="2020-11-05T14:12:00Z"/>
        </w:rPr>
      </w:pPr>
      <w:ins w:id="293" w:author="Erik Hedlin" w:date="2020-10-19T09:20:00Z">
        <w:r w:rsidRPr="004758E7">
          <w:t xml:space="preserve">Normalized Difference </w:t>
        </w:r>
      </w:ins>
      <w:ins w:id="294" w:author="Erik Hedlin" w:date="2020-10-19T09:25:00Z">
        <w:r w:rsidRPr="004758E7">
          <w:t>Vegetation</w:t>
        </w:r>
      </w:ins>
      <w:ins w:id="295" w:author="Erik Hedlin" w:date="2020-10-19T09:20:00Z">
        <w:r w:rsidRPr="004758E7">
          <w:t xml:space="preserve"> Index (NDVI) </w:t>
        </w:r>
      </w:ins>
      <w:ins w:id="296" w:author="Erik Hedlin" w:date="2020-10-19T09:21:00Z">
        <w:r w:rsidRPr="004758E7">
          <w:t xml:space="preserve">was </w:t>
        </w:r>
      </w:ins>
      <w:ins w:id="297" w:author="Erik Hedlin" w:date="2020-10-19T09:23:00Z">
        <w:r w:rsidRPr="004758E7">
          <w:t xml:space="preserve">used </w:t>
        </w:r>
      </w:ins>
      <w:ins w:id="298" w:author="Erik Hedlin" w:date="2020-10-19T09:24:00Z">
        <w:r w:rsidRPr="004758E7">
          <w:t xml:space="preserve">to quantify </w:t>
        </w:r>
      </w:ins>
      <w:ins w:id="299" w:author="Erik Hedlin" w:date="2020-10-19T09:25:00Z">
        <w:r w:rsidRPr="004758E7">
          <w:t>plant</w:t>
        </w:r>
      </w:ins>
      <w:ins w:id="300" w:author="Erik Hedlin" w:date="2020-10-19T09:24:00Z">
        <w:r w:rsidRPr="004758E7">
          <w:t xml:space="preserve"> productivity throughout the study area.</w:t>
        </w:r>
      </w:ins>
      <w:ins w:id="301" w:author="Erik Hedlin" w:date="2020-10-19T09:28:00Z">
        <w:r w:rsidR="00B70BC2" w:rsidRPr="004758E7">
          <w:t xml:space="preserve"> </w:t>
        </w:r>
      </w:ins>
      <w:ins w:id="302" w:author="Erik Hedlin" w:date="2020-10-19T09:30:00Z">
        <w:r w:rsidR="00B70BC2" w:rsidRPr="004758E7">
          <w:t>Plants absorb solar radiation within the visible spectrum</w:t>
        </w:r>
      </w:ins>
      <w:ins w:id="303" w:author="Erik Hedlin" w:date="2020-10-19T09:31:00Z">
        <w:r w:rsidR="00B70BC2" w:rsidRPr="004758E7">
          <w:t xml:space="preserve"> </w:t>
        </w:r>
        <w:del w:id="304" w:author="AlastairF" w:date="2020-10-21T15:41:00Z">
          <w:r w:rsidR="00B70BC2" w:rsidRPr="004758E7" w:rsidDel="002B5EF6">
            <w:delText>to power</w:delText>
          </w:r>
        </w:del>
      </w:ins>
      <w:ins w:id="305" w:author="AlastairF" w:date="2020-10-21T15:41:00Z">
        <w:r w:rsidR="002B5EF6">
          <w:t>for</w:t>
        </w:r>
      </w:ins>
      <w:ins w:id="306" w:author="Erik Hedlin" w:date="2020-10-19T09:31:00Z">
        <w:r w:rsidR="00B70BC2" w:rsidRPr="004758E7">
          <w:t xml:space="preserve"> photosynthesis, and leaf cell structures reflect light in the near-infrared</w:t>
        </w:r>
      </w:ins>
      <w:ins w:id="307" w:author="Erik Hedlin" w:date="2020-10-19T09:32:00Z">
        <w:r w:rsidR="00B70BC2" w:rsidRPr="004758E7">
          <w:t xml:space="preserve">. </w:t>
        </w:r>
      </w:ins>
      <w:ins w:id="308" w:author="Erik Hedlin" w:date="2020-10-19T09:36:00Z">
        <w:r w:rsidR="00B70BC2" w:rsidRPr="004758E7">
          <w:t xml:space="preserve">This results in a </w:t>
        </w:r>
        <w:del w:id="309" w:author="AlastairF" w:date="2020-10-29T09:50:00Z">
          <w:r w:rsidR="00B70BC2" w:rsidRPr="004758E7" w:rsidDel="00AF3605">
            <w:delText>light</w:delText>
          </w:r>
        </w:del>
      </w:ins>
      <w:ins w:id="310" w:author="AlastairF" w:date="2020-10-29T09:50:00Z">
        <w:r w:rsidR="00AF3605">
          <w:t>spectral</w:t>
        </w:r>
      </w:ins>
      <w:ins w:id="311" w:author="Erik Hedlin" w:date="2020-10-19T09:36:00Z">
        <w:r w:rsidR="00B70BC2" w:rsidRPr="004758E7">
          <w:t xml:space="preserve"> reflectance signature that is unique to plants</w:t>
        </w:r>
        <w:del w:id="312" w:author="AlastairF" w:date="2020-10-29T09:51:00Z">
          <w:r w:rsidR="00B70BC2" w:rsidRPr="004758E7" w:rsidDel="00AF3605">
            <w:delText>, and</w:delText>
          </w:r>
        </w:del>
        <w:r w:rsidR="00B70BC2" w:rsidRPr="004758E7">
          <w:t xml:space="preserve"> </w:t>
        </w:r>
      </w:ins>
      <w:ins w:id="313" w:author="AlastairF" w:date="2020-10-21T15:41:00Z">
        <w:r w:rsidR="002B5EF6">
          <w:t>s</w:t>
        </w:r>
      </w:ins>
      <w:ins w:id="314" w:author="Erik Hedlin" w:date="2020-10-19T09:32:00Z">
        <w:del w:id="315" w:author="AlastairF" w:date="2020-10-21T15:41:00Z">
          <w:r w:rsidR="00B70BC2" w:rsidRPr="004758E7" w:rsidDel="002B5EF6">
            <w:delText>S</w:delText>
          </w:r>
        </w:del>
        <w:r w:rsidR="00B70BC2" w:rsidRPr="004758E7">
          <w:t xml:space="preserve">atellites equipped with </w:t>
        </w:r>
      </w:ins>
      <w:ins w:id="316" w:author="Erik Hedlin" w:date="2020-10-19T09:34:00Z">
        <w:r w:rsidR="00B70BC2" w:rsidRPr="004758E7">
          <w:t xml:space="preserve">visible and near-infrared </w:t>
        </w:r>
      </w:ins>
      <w:ins w:id="317" w:author="Erik Hedlin" w:date="2020-10-19T09:32:00Z">
        <w:r w:rsidR="00B70BC2" w:rsidRPr="004758E7">
          <w:t xml:space="preserve">sensors </w:t>
        </w:r>
        <w:del w:id="318" w:author="AlastairF" w:date="2020-10-21T15:42:00Z">
          <w:r w:rsidR="00B70BC2" w:rsidRPr="004758E7" w:rsidDel="002B5EF6">
            <w:delText xml:space="preserve">that </w:delText>
          </w:r>
        </w:del>
      </w:ins>
      <w:ins w:id="319" w:author="Erik Hedlin" w:date="2020-10-19T09:33:00Z">
        <w:del w:id="320" w:author="AlastairF" w:date="2020-10-21T15:42:00Z">
          <w:r w:rsidR="00B70BC2" w:rsidRPr="004758E7" w:rsidDel="002B5EF6">
            <w:delText>detect light reflecting</w:delText>
          </w:r>
        </w:del>
      </w:ins>
      <w:ins w:id="321" w:author="Erik Hedlin" w:date="2020-10-19T09:34:00Z">
        <w:del w:id="322" w:author="AlastairF" w:date="2020-10-21T15:42:00Z">
          <w:r w:rsidR="00B70BC2" w:rsidRPr="004758E7" w:rsidDel="002B5EF6">
            <w:delText xml:space="preserve"> off </w:delText>
          </w:r>
        </w:del>
      </w:ins>
      <w:ins w:id="323" w:author="Erik Hedlin" w:date="2020-10-19T09:35:00Z">
        <w:del w:id="324" w:author="AlastairF" w:date="2020-10-21T15:42:00Z">
          <w:r w:rsidR="00B70BC2" w:rsidRPr="004758E7" w:rsidDel="002B5EF6">
            <w:delText xml:space="preserve">of </w:delText>
          </w:r>
        </w:del>
      </w:ins>
      <w:ins w:id="325" w:author="Erik Hedlin" w:date="2020-10-19T09:34:00Z">
        <w:del w:id="326" w:author="AlastairF" w:date="2020-10-21T15:42:00Z">
          <w:r w:rsidR="00B70BC2" w:rsidRPr="004758E7" w:rsidDel="002B5EF6">
            <w:delText xml:space="preserve">earth’s surface </w:delText>
          </w:r>
        </w:del>
        <w:r w:rsidR="00B70BC2" w:rsidRPr="004758E7">
          <w:t xml:space="preserve">can be used to </w:t>
        </w:r>
      </w:ins>
      <w:ins w:id="327" w:author="Erik Hedlin" w:date="2020-10-19T09:35:00Z">
        <w:r w:rsidR="00B70BC2" w:rsidRPr="004758E7">
          <w:t>map vegetation</w:t>
        </w:r>
      </w:ins>
      <w:ins w:id="328" w:author="Erik Hedlin" w:date="2020-10-19T09:37:00Z">
        <w:r w:rsidR="00B70BC2" w:rsidRPr="004758E7">
          <w:t>.</w:t>
        </w:r>
        <w:r w:rsidR="00513B0A" w:rsidRPr="004758E7">
          <w:t xml:space="preserve"> We calculated NDVI </w:t>
        </w:r>
      </w:ins>
      <w:ins w:id="329" w:author="Erik Hedlin" w:date="2020-10-19T09:38:00Z">
        <w:r w:rsidR="00513B0A" w:rsidRPr="004758E7">
          <w:t xml:space="preserve">for the RMA </w:t>
        </w:r>
      </w:ins>
      <w:ins w:id="330" w:author="Erik Hedlin" w:date="2020-10-19T09:37:00Z">
        <w:r w:rsidR="00513B0A" w:rsidRPr="004758E7">
          <w:t>at a spatial resolution of 25m using data collected by Copernicus’ Se</w:t>
        </w:r>
      </w:ins>
      <w:ins w:id="331" w:author="Erik Hedlin" w:date="2020-10-19T09:38:00Z">
        <w:r w:rsidR="00513B0A" w:rsidRPr="004758E7">
          <w:t>ntinel 2 satellite.</w:t>
        </w:r>
      </w:ins>
      <w:ins w:id="332" w:author="Erik Hedlin" w:date="2020-10-19T09:37:00Z">
        <w:r w:rsidR="00B70BC2" w:rsidRPr="004758E7">
          <w:t xml:space="preserve"> </w:t>
        </w:r>
      </w:ins>
    </w:p>
    <w:p w14:paraId="7731E8A2" w14:textId="0220D76B" w:rsidR="00081377" w:rsidRDefault="00AF3605" w:rsidP="004758E7">
      <w:pPr>
        <w:pStyle w:val="BodyText--EDI"/>
        <w:rPr>
          <w:ins w:id="333" w:author="AlastairF" w:date="2020-11-05T14:20:00Z"/>
        </w:rPr>
      </w:pPr>
      <w:ins w:id="334" w:author="AlastairF" w:date="2020-10-29T09:51:00Z">
        <w:r>
          <w:t>D</w:t>
        </w:r>
        <w:r w:rsidRPr="004758E7">
          <w:t xml:space="preserve">epending on the </w:t>
        </w:r>
      </w:ins>
      <w:ins w:id="335" w:author="AlastairF" w:date="2020-11-03T12:01:00Z">
        <w:r w:rsidR="005B06E0">
          <w:t>quantity</w:t>
        </w:r>
      </w:ins>
      <w:ins w:id="336" w:author="AlastairF" w:date="2020-10-29T09:51:00Z">
        <w:r w:rsidRPr="004758E7">
          <w:t xml:space="preserve"> of photosynthetically active vegetation</w:t>
        </w:r>
      </w:ins>
      <w:ins w:id="337" w:author="AlastairF" w:date="2020-10-29T09:52:00Z">
        <w:r>
          <w:t>,</w:t>
        </w:r>
      </w:ins>
      <w:ins w:id="338" w:author="AlastairF" w:date="2020-10-29T09:51:00Z">
        <w:r w:rsidRPr="004758E7">
          <w:t xml:space="preserve"> </w:t>
        </w:r>
      </w:ins>
      <w:ins w:id="339" w:author="Erik Hedlin" w:date="2020-10-19T09:38:00Z">
        <w:r w:rsidR="00513B0A" w:rsidRPr="004758E7">
          <w:t xml:space="preserve">NDVI </w:t>
        </w:r>
      </w:ins>
      <w:ins w:id="340" w:author="AlastairF" w:date="2020-10-21T15:42:00Z">
        <w:r w:rsidR="002B5EF6">
          <w:t xml:space="preserve">values </w:t>
        </w:r>
      </w:ins>
      <w:ins w:id="341" w:author="Erik Hedlin" w:date="2020-10-19T09:38:00Z">
        <w:r w:rsidR="00513B0A" w:rsidRPr="004758E7">
          <w:t>range</w:t>
        </w:r>
        <w:del w:id="342" w:author="AlastairF" w:date="2020-10-21T15:42:00Z">
          <w:r w:rsidR="00513B0A" w:rsidRPr="004758E7" w:rsidDel="002B5EF6">
            <w:delText>s</w:delText>
          </w:r>
        </w:del>
        <w:r w:rsidR="00513B0A" w:rsidRPr="004758E7">
          <w:t xml:space="preserve"> from 0</w:t>
        </w:r>
      </w:ins>
      <w:ins w:id="343" w:author="AlastairF" w:date="2020-11-03T12:02:00Z">
        <w:r w:rsidR="005B06E0">
          <w:t>.0</w:t>
        </w:r>
      </w:ins>
      <w:ins w:id="344" w:author="Erik Hedlin" w:date="2020-10-19T09:38:00Z">
        <w:r w:rsidR="00513B0A" w:rsidRPr="004758E7">
          <w:t xml:space="preserve"> to 1</w:t>
        </w:r>
      </w:ins>
      <w:ins w:id="345" w:author="AlastairF" w:date="2020-11-03T12:02:00Z">
        <w:r w:rsidR="005B06E0">
          <w:t>.0, where values closer to 1.0</w:t>
        </w:r>
      </w:ins>
      <w:ins w:id="346" w:author="AlastairF" w:date="2020-11-03T12:03:00Z">
        <w:r w:rsidR="005B06E0">
          <w:t xml:space="preserve"> correspond to higher photosynthetic ac</w:t>
        </w:r>
      </w:ins>
      <w:ins w:id="347" w:author="AlastairF" w:date="2020-11-03T12:04:00Z">
        <w:r w:rsidR="005B06E0">
          <w:t xml:space="preserve">tivity. </w:t>
        </w:r>
      </w:ins>
      <w:ins w:id="348" w:author="Erik Hedlin" w:date="2020-10-19T09:38:00Z">
        <w:del w:id="349" w:author="AlastairF" w:date="2020-10-29T09:51:00Z">
          <w:r w:rsidR="00513B0A" w:rsidRPr="004758E7" w:rsidDel="00AF3605">
            <w:delText xml:space="preserve"> depe</w:delText>
          </w:r>
        </w:del>
      </w:ins>
      <w:ins w:id="350" w:author="Erik Hedlin" w:date="2020-10-19T09:39:00Z">
        <w:del w:id="351" w:author="AlastairF" w:date="2020-10-29T09:51:00Z">
          <w:r w:rsidR="00513B0A" w:rsidRPr="004758E7" w:rsidDel="00AF3605">
            <w:delText>nding on the amount of photosynthetically active vegetation</w:delText>
          </w:r>
        </w:del>
        <w:del w:id="352" w:author="AlastairF" w:date="2020-10-29T09:52:00Z">
          <w:r w:rsidR="00513B0A" w:rsidRPr="004758E7" w:rsidDel="00AF3605">
            <w:delText>, but</w:delText>
          </w:r>
        </w:del>
      </w:ins>
      <w:ins w:id="353" w:author="AlastairF" w:date="2020-10-29T09:52:00Z">
        <w:r>
          <w:t>However,</w:t>
        </w:r>
      </w:ins>
      <w:ins w:id="354" w:author="Erik Hedlin" w:date="2020-10-19T09:39:00Z">
        <w:r w:rsidR="00513B0A" w:rsidRPr="004758E7">
          <w:t xml:space="preserve"> </w:t>
        </w:r>
      </w:ins>
      <w:ins w:id="355" w:author="AlastairF" w:date="2020-11-03T12:04:00Z">
        <w:r w:rsidR="005B06E0">
          <w:t>sun</w:t>
        </w:r>
      </w:ins>
      <w:ins w:id="356" w:author="Erik Hedlin" w:date="2020-10-19T09:39:00Z">
        <w:r w:rsidR="00513B0A" w:rsidRPr="004758E7">
          <w:t>light reflecting from vegetation can be obscured by cloud cover</w:t>
        </w:r>
        <w:del w:id="357" w:author="AlastairF" w:date="2020-11-03T12:04:00Z">
          <w:r w:rsidR="00513B0A" w:rsidRPr="004758E7" w:rsidDel="005B06E0">
            <w:delText xml:space="preserve"> depending on </w:delText>
          </w:r>
        </w:del>
      </w:ins>
      <w:ins w:id="358" w:author="Erik Hedlin" w:date="2020-10-19T09:40:00Z">
        <w:del w:id="359" w:author="AlastairF" w:date="2020-11-03T12:04:00Z">
          <w:r w:rsidR="00513B0A" w:rsidRPr="004758E7" w:rsidDel="005B06E0">
            <w:delText>when the satellite passes over the area of interest</w:delText>
          </w:r>
        </w:del>
        <w:r w:rsidR="00513B0A" w:rsidRPr="004758E7">
          <w:t xml:space="preserve">. To </w:t>
        </w:r>
        <w:del w:id="360" w:author="AlastairF" w:date="2020-10-21T15:43:00Z">
          <w:r w:rsidR="00513B0A" w:rsidRPr="004758E7" w:rsidDel="002B5EF6">
            <w:delText>correct</w:delText>
          </w:r>
        </w:del>
      </w:ins>
      <w:ins w:id="361" w:author="AlastairF" w:date="2020-10-21T15:43:00Z">
        <w:r w:rsidR="002B5EF6">
          <w:t>account</w:t>
        </w:r>
      </w:ins>
      <w:ins w:id="362" w:author="Erik Hedlin" w:date="2020-10-19T09:40:00Z">
        <w:r w:rsidR="00513B0A" w:rsidRPr="004758E7">
          <w:t xml:space="preserve"> for cloud cover, we calculated </w:t>
        </w:r>
      </w:ins>
      <w:ins w:id="363" w:author="Erik Hedlin" w:date="2020-11-12T09:01:00Z">
        <w:r w:rsidR="004325F2">
          <w:t xml:space="preserve">and </w:t>
        </w:r>
      </w:ins>
      <w:ins w:id="364" w:author="Erik Hedlin" w:date="2020-11-12T09:02:00Z">
        <w:r w:rsidR="004325F2">
          <w:t>stacked</w:t>
        </w:r>
      </w:ins>
      <w:ins w:id="365" w:author="Erik Hedlin" w:date="2020-11-12T09:01:00Z">
        <w:r w:rsidR="004325F2">
          <w:t xml:space="preserve"> </w:t>
        </w:r>
      </w:ins>
      <w:ins w:id="366" w:author="Erik Hedlin" w:date="2020-10-19T09:41:00Z">
        <w:r w:rsidR="00513B0A" w:rsidRPr="004758E7">
          <w:t xml:space="preserve">all </w:t>
        </w:r>
      </w:ins>
      <w:ins w:id="367" w:author="Erik Hedlin" w:date="2020-10-19T09:40:00Z">
        <w:r w:rsidR="00513B0A" w:rsidRPr="004758E7">
          <w:t>NDVI</w:t>
        </w:r>
      </w:ins>
      <w:ins w:id="368" w:author="Erik Hedlin" w:date="2020-10-19T09:41:00Z">
        <w:r w:rsidR="00513B0A" w:rsidRPr="004758E7">
          <w:t xml:space="preserve"> values from </w:t>
        </w:r>
        <w:commentRangeStart w:id="369"/>
        <w:commentRangeStart w:id="370"/>
        <w:r w:rsidR="00513B0A" w:rsidRPr="004758E7">
          <w:t>2015 to August 31, 2020</w:t>
        </w:r>
      </w:ins>
      <w:commentRangeEnd w:id="369"/>
      <w:r w:rsidR="002B5EF6">
        <w:rPr>
          <w:rStyle w:val="CommentReference"/>
          <w:rFonts w:asciiTheme="minorHAnsi" w:eastAsiaTheme="minorHAnsi" w:hAnsiTheme="minorHAnsi" w:cstheme="minorBidi"/>
          <w:lang w:val="en-CA" w:bidi="ar-SA"/>
        </w:rPr>
        <w:commentReference w:id="369"/>
      </w:r>
      <w:commentRangeEnd w:id="370"/>
      <w:ins w:id="371" w:author="Erik Hedlin" w:date="2020-11-12T09:01:00Z">
        <w:r w:rsidR="004325F2">
          <w:t xml:space="preserve"> for each 25m x 25m</w:t>
        </w:r>
      </w:ins>
      <w:ins w:id="372" w:author="Erik Hedlin" w:date="2020-11-12T09:02:00Z">
        <w:r w:rsidR="004325F2">
          <w:t xml:space="preserve"> cell within the RMA. This result</w:t>
        </w:r>
      </w:ins>
      <w:r w:rsidR="004325F2">
        <w:rPr>
          <w:rStyle w:val="CommentReference"/>
          <w:rFonts w:asciiTheme="minorHAnsi" w:eastAsiaTheme="minorHAnsi" w:hAnsiTheme="minorHAnsi" w:cstheme="minorBidi"/>
          <w:lang w:val="en-CA" w:bidi="ar-SA"/>
        </w:rPr>
        <w:commentReference w:id="370"/>
      </w:r>
      <w:ins w:id="373" w:author="Erik Hedlin" w:date="2020-11-12T09:02:00Z">
        <w:r w:rsidR="004325F2">
          <w:t>ed in multiple NDVI values for each cell</w:t>
        </w:r>
      </w:ins>
      <w:ins w:id="374" w:author="Erik Hedlin" w:date="2020-11-12T09:03:00Z">
        <w:r w:rsidR="004325F2">
          <w:t xml:space="preserve">. To </w:t>
        </w:r>
      </w:ins>
      <w:ins w:id="375" w:author="Erik Hedlin" w:date="2020-11-12T09:04:00Z">
        <w:r w:rsidR="004325F2">
          <w:t xml:space="preserve">ensure the NDVI layer captured the highest vegetation productivity for all areas within the RMA, </w:t>
        </w:r>
      </w:ins>
      <w:ins w:id="376" w:author="Erik Hedlin" w:date="2020-11-12T09:03:00Z">
        <w:r w:rsidR="004325F2">
          <w:t xml:space="preserve">we reduced the stacked </w:t>
        </w:r>
      </w:ins>
      <w:ins w:id="377" w:author="Erik Hedlin" w:date="2020-11-12T09:04:00Z">
        <w:r w:rsidR="004325F2">
          <w:t>values at each cell to the maximum</w:t>
        </w:r>
      </w:ins>
      <w:ins w:id="378" w:author="Erik Hedlin" w:date="2020-11-12T09:05:00Z">
        <w:r w:rsidR="004325F2">
          <w:t xml:space="preserve"> value</w:t>
        </w:r>
      </w:ins>
      <w:ins w:id="379" w:author="AlastairF" w:date="2020-10-29T09:53:00Z">
        <w:del w:id="380" w:author="Erik Hedlin" w:date="2020-11-12T09:02:00Z">
          <w:r w:rsidDel="004325F2">
            <w:delText>inRMA</w:delText>
          </w:r>
        </w:del>
      </w:ins>
      <w:ins w:id="381" w:author="Erik Hedlin" w:date="2020-10-19T09:41:00Z">
        <w:r w:rsidR="00513B0A" w:rsidRPr="004758E7">
          <w:t xml:space="preserve">. </w:t>
        </w:r>
      </w:ins>
      <w:ins w:id="382" w:author="Erik Hedlin" w:date="2020-10-19T11:03:00Z">
        <w:r w:rsidR="00081377" w:rsidRPr="004758E7">
          <w:t xml:space="preserve">To examine </w:t>
        </w:r>
      </w:ins>
      <w:ins w:id="383" w:author="Erik Hedlin" w:date="2020-10-19T11:04:00Z">
        <w:r w:rsidR="00081377" w:rsidRPr="004758E7">
          <w:t xml:space="preserve">whether </w:t>
        </w:r>
        <w:del w:id="384" w:author="AlastairF" w:date="2020-10-21T15:44:00Z">
          <w:r w:rsidR="00081377" w:rsidRPr="004758E7" w:rsidDel="002B5EF6">
            <w:delText>or not</w:delText>
          </w:r>
        </w:del>
        <w:del w:id="385" w:author="AlastairF" w:date="2020-10-29T09:56:00Z">
          <w:r w:rsidR="00081377" w:rsidRPr="004758E7" w:rsidDel="00AF3605">
            <w:delText xml:space="preserve"> </w:delText>
          </w:r>
        </w:del>
      </w:ins>
      <w:ins w:id="386" w:author="Erik Hedlin" w:date="2020-10-19T11:03:00Z">
        <w:r w:rsidR="00081377" w:rsidRPr="004758E7">
          <w:t xml:space="preserve">NDVI </w:t>
        </w:r>
      </w:ins>
      <w:ins w:id="387" w:author="Erik Hedlin" w:date="2020-10-19T11:04:00Z">
        <w:del w:id="388" w:author="AlastairF" w:date="2020-10-29T09:56:00Z">
          <w:r w:rsidR="00081377" w:rsidRPr="004758E7" w:rsidDel="00AF3605">
            <w:delText>explains</w:delText>
          </w:r>
        </w:del>
      </w:ins>
      <w:ins w:id="389" w:author="AlastairF" w:date="2020-10-29T09:56:00Z">
        <w:r>
          <w:t>influence</w:t>
        </w:r>
      </w:ins>
      <w:ins w:id="390" w:author="AlastairF" w:date="2020-11-05T09:48:00Z">
        <w:r w:rsidR="009711EF">
          <w:t>d</w:t>
        </w:r>
      </w:ins>
      <w:ins w:id="391" w:author="AlastairF" w:date="2020-10-29T09:56:00Z">
        <w:r>
          <w:t xml:space="preserve"> nesting</w:t>
        </w:r>
      </w:ins>
      <w:ins w:id="392" w:author="Erik Hedlin" w:date="2020-10-19T11:04:00Z">
        <w:r w:rsidR="00081377" w:rsidRPr="004758E7">
          <w:t xml:space="preserve"> site occupancy and breeding success</w:t>
        </w:r>
        <w:del w:id="393" w:author="AlastairF" w:date="2020-10-29T09:56:00Z">
          <w:r w:rsidR="00081377" w:rsidRPr="004758E7" w:rsidDel="00AF3605">
            <w:delText xml:space="preserve"> among raptors</w:delText>
          </w:r>
        </w:del>
        <w:r w:rsidR="00081377" w:rsidRPr="004758E7">
          <w:t xml:space="preserve">, we </w:t>
        </w:r>
        <w:del w:id="394" w:author="AlastairF" w:date="2020-10-29T09:57:00Z">
          <w:r w:rsidR="00081377" w:rsidRPr="004758E7" w:rsidDel="00AF3605">
            <w:delText xml:space="preserve">further </w:delText>
          </w:r>
        </w:del>
        <w:del w:id="395" w:author="AlastairF" w:date="2020-10-29T09:55:00Z">
          <w:r w:rsidR="00081377" w:rsidRPr="004758E7" w:rsidDel="00AF3605">
            <w:delText>reduced</w:delText>
          </w:r>
        </w:del>
        <w:del w:id="396" w:author="AlastairF" w:date="2020-10-29T09:57:00Z">
          <w:r w:rsidR="00081377" w:rsidRPr="004758E7" w:rsidDel="00AF3605">
            <w:delText xml:space="preserve"> NDVI </w:delText>
          </w:r>
        </w:del>
      </w:ins>
      <w:ins w:id="397" w:author="Erik Hedlin" w:date="2020-10-19T11:05:00Z">
        <w:del w:id="398" w:author="AlastairF" w:date="2020-10-29T09:57:00Z">
          <w:r w:rsidR="00081377" w:rsidRPr="004758E7" w:rsidDel="00AF3605">
            <w:delText xml:space="preserve">data </w:delText>
          </w:r>
        </w:del>
      </w:ins>
      <w:ins w:id="399" w:author="Erik Hedlin" w:date="2020-10-19T11:04:00Z">
        <w:del w:id="400" w:author="AlastairF" w:date="2020-10-29T09:55:00Z">
          <w:r w:rsidR="00081377" w:rsidRPr="004758E7" w:rsidDel="00AF3605">
            <w:delText xml:space="preserve">to single values </w:delText>
          </w:r>
        </w:del>
      </w:ins>
      <w:ins w:id="401" w:author="Erik Hedlin" w:date="2020-10-19T11:05:00Z">
        <w:del w:id="402" w:author="AlastairF" w:date="2020-10-29T09:55:00Z">
          <w:r w:rsidR="00081377" w:rsidRPr="004758E7" w:rsidDel="00AF3605">
            <w:delText>associated with</w:delText>
          </w:r>
        </w:del>
        <w:del w:id="403" w:author="AlastairF" w:date="2020-10-29T09:57:00Z">
          <w:r w:rsidR="00081377" w:rsidRPr="004758E7" w:rsidDel="00AF3605">
            <w:delText xml:space="preserve"> </w:delText>
          </w:r>
        </w:del>
      </w:ins>
      <w:ins w:id="404" w:author="Erik Hedlin" w:date="2020-10-19T11:04:00Z">
        <w:del w:id="405" w:author="AlastairF" w:date="2020-10-29T09:57:00Z">
          <w:r w:rsidR="00081377" w:rsidRPr="004758E7" w:rsidDel="00AF3605">
            <w:delText xml:space="preserve">each breeding site. </w:delText>
          </w:r>
        </w:del>
      </w:ins>
      <w:ins w:id="406" w:author="Erik Hedlin" w:date="2020-10-19T11:05:00Z">
        <w:del w:id="407" w:author="AlastairF" w:date="2020-10-29T09:57:00Z">
          <w:r w:rsidR="00081377" w:rsidRPr="004758E7" w:rsidDel="00AF3605">
            <w:delText xml:space="preserve">To do so, we </w:delText>
          </w:r>
        </w:del>
        <w:r w:rsidR="00081377" w:rsidRPr="004758E7">
          <w:t xml:space="preserve">calculated the mean, maximum, and standard deviation of NDVI values within </w:t>
        </w:r>
      </w:ins>
      <w:ins w:id="408" w:author="Erik Hedlin" w:date="2020-10-19T11:06:00Z">
        <w:r w:rsidR="00081377" w:rsidRPr="004758E7">
          <w:t>a</w:t>
        </w:r>
      </w:ins>
      <w:ins w:id="409" w:author="AlastairF" w:date="2020-10-21T15:45:00Z">
        <w:r w:rsidR="002B5EF6">
          <w:t xml:space="preserve"> </w:t>
        </w:r>
        <w:commentRangeStart w:id="410"/>
        <w:commentRangeStart w:id="411"/>
        <w:r w:rsidR="002B5EF6">
          <w:t>3500m</w:t>
        </w:r>
      </w:ins>
      <w:ins w:id="412" w:author="Erik Hedlin" w:date="2020-10-19T11:06:00Z">
        <w:r w:rsidR="00081377" w:rsidRPr="004758E7">
          <w:t xml:space="preserve"> </w:t>
        </w:r>
      </w:ins>
      <w:commentRangeEnd w:id="410"/>
      <w:r w:rsidR="005D3C4E">
        <w:rPr>
          <w:rStyle w:val="CommentReference"/>
          <w:rFonts w:asciiTheme="minorHAnsi" w:eastAsiaTheme="minorHAnsi" w:hAnsiTheme="minorHAnsi" w:cstheme="minorBidi"/>
          <w:lang w:val="en-CA" w:bidi="ar-SA"/>
        </w:rPr>
        <w:commentReference w:id="410"/>
      </w:r>
      <w:commentRangeEnd w:id="411"/>
      <w:r w:rsidR="004325F2">
        <w:rPr>
          <w:rStyle w:val="CommentReference"/>
          <w:rFonts w:asciiTheme="minorHAnsi" w:eastAsiaTheme="minorHAnsi" w:hAnsiTheme="minorHAnsi" w:cstheme="minorBidi"/>
          <w:lang w:val="en-CA" w:bidi="ar-SA"/>
        </w:rPr>
        <w:commentReference w:id="411"/>
      </w:r>
      <w:ins w:id="413" w:author="Erik Hedlin" w:date="2020-10-19T11:06:00Z">
        <w:r w:rsidR="00081377" w:rsidRPr="004758E7">
          <w:t>buffer surrounding each nest site</w:t>
        </w:r>
      </w:ins>
      <w:ins w:id="414" w:author="AlastairF" w:date="2020-10-21T15:45:00Z">
        <w:r w:rsidR="002B5EF6">
          <w:t>.</w:t>
        </w:r>
      </w:ins>
      <w:ins w:id="415" w:author="Erik Hedlin" w:date="2020-10-19T11:07:00Z">
        <w:del w:id="416" w:author="AlastairF" w:date="2020-10-21T15:45:00Z">
          <w:r w:rsidR="00081377" w:rsidRPr="004758E7" w:rsidDel="002B5EF6">
            <w:delText>, with a buffer radius of 3</w:delText>
          </w:r>
        </w:del>
      </w:ins>
      <w:ins w:id="417" w:author="Erik Hedlin" w:date="2020-10-19T11:08:00Z">
        <w:del w:id="418" w:author="AlastairF" w:date="2020-10-21T15:45:00Z">
          <w:r w:rsidR="00081377" w:rsidRPr="004758E7" w:rsidDel="002B5EF6">
            <w:delText>500m (see figure _)</w:delText>
          </w:r>
        </w:del>
      </w:ins>
      <w:ins w:id="419" w:author="Erik Hedlin" w:date="2020-10-19T11:07:00Z">
        <w:del w:id="420" w:author="AlastairF" w:date="2020-10-21T15:45:00Z">
          <w:r w:rsidR="00081377" w:rsidRPr="004758E7" w:rsidDel="002B5EF6">
            <w:delText>.</w:delText>
          </w:r>
        </w:del>
      </w:ins>
    </w:p>
    <w:p w14:paraId="4F7D6B3A" w14:textId="77777777" w:rsidR="003163EA" w:rsidRDefault="003163EA" w:rsidP="003163EA">
      <w:pPr>
        <w:pStyle w:val="Heading4"/>
        <w:numPr>
          <w:ilvl w:val="0"/>
          <w:numId w:val="0"/>
        </w:numPr>
        <w:rPr>
          <w:ins w:id="421" w:author="AlastairF" w:date="2020-11-05T14:20:00Z"/>
        </w:rPr>
      </w:pPr>
      <w:ins w:id="422" w:author="AlastairF" w:date="2020-11-05T14:20:00Z">
        <w:r>
          <w:t>Reproductive Success</w:t>
        </w:r>
      </w:ins>
    </w:p>
    <w:p w14:paraId="19876604" w14:textId="77777777" w:rsidR="003163EA" w:rsidRPr="009B7613" w:rsidRDefault="003163EA" w:rsidP="003163EA">
      <w:pPr>
        <w:pStyle w:val="Heading6"/>
        <w:rPr>
          <w:ins w:id="423" w:author="AlastairF" w:date="2020-11-05T14:20:00Z"/>
        </w:rPr>
      </w:pPr>
      <w:ins w:id="424" w:author="AlastairF" w:date="2020-11-05T14:20:00Z">
        <w:r>
          <w:t>Brood Size</w:t>
        </w:r>
      </w:ins>
    </w:p>
    <w:p w14:paraId="09DFFA85" w14:textId="05E13781" w:rsidR="003163EA" w:rsidRPr="004758E7" w:rsidRDefault="003163EA">
      <w:pPr>
        <w:pStyle w:val="BodyText-EDI"/>
        <w:jc w:val="both"/>
        <w:rPr>
          <w:ins w:id="425" w:author="Erik Hedlin" w:date="2020-10-19T11:07:00Z"/>
        </w:rPr>
        <w:pPrChange w:id="426" w:author="AlastairF" w:date="2020-11-05T14:20:00Z">
          <w:pPr>
            <w:pStyle w:val="BodyText--EDI"/>
          </w:pPr>
        </w:pPrChange>
      </w:pPr>
      <w:ins w:id="427" w:author="AlastairF" w:date="2020-11-05T14:20:00Z">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 xml:space="preserve">he number of young hatched from a single </w:t>
        </w:r>
        <w:r w:rsidRPr="00BC2C68">
          <w:lastRenderedPageBreak/>
          <w:t>nesting attempt by a pair of birds</w:t>
        </w:r>
        <w:r>
          <w:t xml:space="preserve"> (i.e., mean </w:t>
        </w:r>
        <w:r w:rsidRPr="00BC2C68">
          <w:t xml:space="preserve">brood size ≥ 10 days </w:t>
        </w:r>
        <w:r>
          <w:t>± standard deviation) for fully surveyed sites</w:t>
        </w:r>
        <w:r w:rsidRPr="00BC2C68">
          <w:t xml:space="preserve">. </w:t>
        </w:r>
        <w:r>
          <w:t>All nesting sites were contained within a unique nesting territory (i.e., no nesting territories were occupied by more than one pair of birds, regardless of the existence of known alternative nesting sites within nesting territories).</w:t>
        </w:r>
      </w:ins>
    </w:p>
    <w:p w14:paraId="77FE9002" w14:textId="77777777" w:rsidR="00146F3E" w:rsidRDefault="00081377" w:rsidP="00146F3E">
      <w:pPr>
        <w:keepNext/>
        <w:jc w:val="center"/>
        <w:rPr>
          <w:ins w:id="428" w:author="AlastairF" w:date="2020-11-05T14:12:00Z"/>
        </w:rPr>
      </w:pPr>
      <w:ins w:id="429" w:author="Erik Hedlin" w:date="2020-10-19T11:07:00Z">
        <w:r>
          <w:rPr>
            <w:noProof/>
            <w:lang w:eastAsia="en-CA"/>
          </w:rPr>
          <w:drawing>
            <wp:inline distT="0" distB="0" distL="0" distR="0" wp14:anchorId="7FD31487" wp14:editId="645540C3">
              <wp:extent cx="5979152" cy="35311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202" cy="3577825"/>
                      </a:xfrm>
                      <a:prstGeom prst="rect">
                        <a:avLst/>
                      </a:prstGeom>
                    </pic:spPr>
                  </pic:pic>
                </a:graphicData>
              </a:graphic>
            </wp:inline>
          </w:drawing>
        </w:r>
      </w:ins>
    </w:p>
    <w:p w14:paraId="13515F65" w14:textId="4BC85EBE" w:rsidR="00081377" w:rsidRDefault="00146F3E" w:rsidP="00146F3E">
      <w:pPr>
        <w:pStyle w:val="Caption"/>
        <w:jc w:val="center"/>
        <w:rPr>
          <w:ins w:id="430" w:author="Erik Hedlin" w:date="2020-10-19T11:07:00Z"/>
          <w:highlight w:val="yellow"/>
        </w:rPr>
      </w:pPr>
      <w:ins w:id="431" w:author="AlastairF" w:date="2020-11-05T14:12:00Z">
        <w:r>
          <w:t xml:space="preserve">Figure </w:t>
        </w:r>
        <w:r>
          <w:fldChar w:fldCharType="begin"/>
        </w:r>
        <w:r>
          <w:instrText xml:space="preserve"> SEQ Figure \* ARABIC </w:instrText>
        </w:r>
      </w:ins>
      <w:r>
        <w:fldChar w:fldCharType="separate"/>
      </w:r>
      <w:ins w:id="432" w:author="AlastairF" w:date="2020-11-05T14:12:00Z">
        <w:r>
          <w:rPr>
            <w:noProof/>
          </w:rPr>
          <w:t>2</w:t>
        </w:r>
        <w:r>
          <w:fldChar w:fldCharType="end"/>
        </w:r>
      </w:ins>
      <w:ins w:id="433" w:author="AlastairF" w:date="2020-11-05T14:13:00Z">
        <w:r>
          <w:t xml:space="preserve"> </w:t>
        </w:r>
        <w:r w:rsidRPr="004758E7">
          <w:t xml:space="preserve">To examine whether NDVI </w:t>
        </w:r>
        <w:r>
          <w:t>influenced nesting</w:t>
        </w:r>
        <w:r w:rsidRPr="004758E7">
          <w:t xml:space="preserve"> site occupancy and breeding success, we calculated the mean, maximum, and standard deviation of NDVI values within a</w:t>
        </w:r>
        <w:r>
          <w:t xml:space="preserve"> 3500m</w:t>
        </w:r>
        <w:r w:rsidRPr="004758E7">
          <w:t xml:space="preserve"> buffer surrounding each nest site</w:t>
        </w:r>
        <w:r>
          <w:t>.</w:t>
        </w:r>
      </w:ins>
    </w:p>
    <w:p w14:paraId="1630A8DC" w14:textId="5C60BB35" w:rsidR="009711EF" w:rsidDel="006F4118" w:rsidRDefault="009711EF" w:rsidP="009711EF">
      <w:pPr>
        <w:pStyle w:val="Caption"/>
        <w:keepNext/>
        <w:rPr>
          <w:del w:id="434" w:author="AlastairF" w:date="2020-11-05T14:15:00Z"/>
        </w:rPr>
      </w:pPr>
      <w:bookmarkStart w:id="435" w:name="_Ref55461880"/>
      <w:bookmarkStart w:id="436" w:name="_Toc504576289"/>
      <w:bookmarkStart w:id="437" w:name="_Ref28008996"/>
      <w:del w:id="438" w:author="AlastairF" w:date="2020-11-05T14:15:00Z">
        <w:r w:rsidDel="006F4118">
          <w:delText xml:space="preserve">Table </w:delText>
        </w:r>
        <w:r w:rsidDel="006F4118">
          <w:rPr>
            <w:b w:val="0"/>
            <w:bCs w:val="0"/>
          </w:rPr>
          <w:fldChar w:fldCharType="begin"/>
        </w:r>
        <w:r w:rsidDel="006F4118">
          <w:delInstrText xml:space="preserve"> SEQ Table \* ARABIC </w:delInstrText>
        </w:r>
        <w:r w:rsidDel="006F4118">
          <w:rPr>
            <w:b w:val="0"/>
            <w:bCs w:val="0"/>
          </w:rPr>
          <w:fldChar w:fldCharType="separate"/>
        </w:r>
        <w:r w:rsidR="00ED43DC" w:rsidDel="006F4118">
          <w:rPr>
            <w:noProof/>
          </w:rPr>
          <w:delText>1</w:delText>
        </w:r>
        <w:r w:rsidDel="006F4118">
          <w:rPr>
            <w:b w:val="0"/>
            <w:bCs w:val="0"/>
          </w:rPr>
          <w:fldChar w:fldCharType="end"/>
        </w:r>
        <w:bookmarkEnd w:id="435"/>
        <w:r w:rsidDel="006F4118">
          <w:delText xml:space="preserve">.  </w:delText>
        </w:r>
      </w:del>
    </w:p>
    <w:p w14:paraId="50895075" w14:textId="4F269F09" w:rsidR="009B7613" w:rsidRPr="009B7613" w:rsidDel="003163EA" w:rsidRDefault="005B06E0" w:rsidP="0066540A">
      <w:pPr>
        <w:pStyle w:val="Heading6"/>
        <w:rPr>
          <w:del w:id="439" w:author="AlastairF" w:date="2020-11-05T14:20:00Z"/>
        </w:rPr>
      </w:pPr>
      <w:del w:id="440" w:author="AlastairF" w:date="2020-11-05T14:15:00Z">
        <w:r w:rsidDel="006F4118">
          <w:delText xml:space="preserve"> </w:delText>
        </w:r>
      </w:del>
      <w:del w:id="441" w:author="AlastairF" w:date="2020-11-05T14:20:00Z">
        <w:r w:rsidR="00D6606D" w:rsidDel="003163EA">
          <w:delText>Reproductive Success</w:delText>
        </w:r>
        <w:bookmarkEnd w:id="436"/>
      </w:del>
    </w:p>
    <w:p w14:paraId="7BAEA5E8" w14:textId="471A51B3" w:rsidR="009B7613" w:rsidRPr="0061035F" w:rsidRDefault="00D6606D" w:rsidP="009B7613">
      <w:pPr>
        <w:pStyle w:val="Heading6"/>
      </w:pPr>
      <w:del w:id="442" w:author="AlastairF" w:date="2020-11-05T14:20:00Z">
        <w:r w:rsidRPr="00A23FDD" w:rsidDel="003163EA">
          <w:delText xml:space="preserve">Given that nestling age during the survey period varied annually among years and sites, measures of annual productivity </w:delText>
        </w:r>
        <w:r w:rsidRPr="00A23FDD" w:rsidDel="003163EA">
          <w:rPr>
            <w:i w:val="0"/>
          </w:rPr>
          <w:delText xml:space="preserve">per se </w:delText>
        </w:r>
        <w:r w:rsidRPr="00A23FDD" w:rsidDel="003163EA">
          <w:delText xml:space="preserve">are </w:delText>
        </w:r>
        <w:r w:rsidDel="003163EA">
          <w:delText xml:space="preserve">expected to be </w:delText>
        </w:r>
        <w:r w:rsidRPr="00A23FDD" w:rsidDel="003163EA">
          <w:delText xml:space="preserve">biased high (i.e., counts of nestlings are often done when nestlings are </w:delText>
        </w:r>
        <w:r w:rsidDel="003163EA">
          <w:delText xml:space="preserve">less than the </w:delText>
        </w:r>
        <w:r w:rsidRPr="00A23FDD" w:rsidDel="003163EA">
          <w:delText>MAA)</w:delText>
        </w:r>
        <w:r w:rsidDel="003163EA">
          <w:delText>.</w:delText>
        </w:r>
        <w:r w:rsidRPr="00A23FDD" w:rsidDel="003163EA">
          <w:delText xml:space="preserve"> For this report, any nesting site that was surveyed </w:delText>
        </w:r>
        <w:r w:rsidDel="003163EA">
          <w:delText>at least twice</w:delText>
        </w:r>
        <w:r w:rsidRPr="00A23FDD" w:rsidDel="003163EA">
          <w:delText xml:space="preserve"> was considered “fully surveyed”, and estimates of </w:delText>
        </w:r>
        <w:r w:rsidDel="003163EA">
          <w:delText>reproductive success</w:delText>
        </w:r>
        <w:r w:rsidRPr="00A23FDD" w:rsidDel="003163EA">
          <w:delText xml:space="preserve"> </w:delText>
        </w:r>
        <w:r w:rsidDel="003163EA">
          <w:delText>were</w:delText>
        </w:r>
        <w:r w:rsidRPr="00A23FDD" w:rsidDel="003163EA">
          <w:delText xml:space="preserve"> </w:delText>
        </w:r>
        <w:r w:rsidDel="003163EA">
          <w:delText>reported as t</w:delText>
        </w:r>
        <w:r w:rsidRPr="00BC2C68" w:rsidDel="003163EA">
          <w:delText>he number of young hatched from a single nesting attempt by a pair of birds</w:delText>
        </w:r>
        <w:r w:rsidDel="003163EA">
          <w:delText xml:space="preserve"> (i.e., mean </w:delText>
        </w:r>
        <w:r w:rsidRPr="00BC2C68" w:rsidDel="003163EA">
          <w:delText xml:space="preserve">brood size ≥ 10 days </w:delText>
        </w:r>
        <w:r w:rsidDel="003163EA">
          <w:delText>± standard deviation) for fully surveyed sites</w:delText>
        </w:r>
        <w:r w:rsidRPr="00BC2C68" w:rsidDel="003163EA">
          <w:delText xml:space="preserve">. </w:delText>
        </w:r>
        <w:r w:rsidDel="003163EA">
          <w:delText>All nesting sites were contained within a unique nesting territory (i.e., no nesting territories were occupied by more than one pair of birds, regardless of the existence of known alternative nesting sites within nesting territories).</w:delText>
        </w:r>
      </w:del>
      <w:ins w:id="443" w:author="AlastairF" w:date="2020-11-05T09:53:00Z">
        <w:r w:rsidR="00ED43DC">
          <w:t xml:space="preserve">Spatiotemporal Patterns in </w:t>
        </w:r>
      </w:ins>
      <w:ins w:id="444" w:author="AlastairF" w:date="2020-11-02T15:43:00Z">
        <w:r w:rsidR="009B7613">
          <w:t>Nest</w:t>
        </w:r>
      </w:ins>
      <w:ins w:id="445" w:author="AlastairF" w:date="2020-11-05T09:53:00Z">
        <w:r w:rsidR="00ED43DC">
          <w:t>ing</w:t>
        </w:r>
      </w:ins>
      <w:ins w:id="446" w:author="AlastairF" w:date="2020-11-05T09:54:00Z">
        <w:r w:rsidR="00ED43DC">
          <w:t xml:space="preserve"> Site</w:t>
        </w:r>
      </w:ins>
      <w:ins w:id="447" w:author="AlastairF" w:date="2020-11-02T15:43:00Z">
        <w:r w:rsidR="009B7613">
          <w:t xml:space="preserve"> Survival</w:t>
        </w:r>
      </w:ins>
    </w:p>
    <w:p w14:paraId="0E21693D" w14:textId="68DEFD08" w:rsidR="00D6606D" w:rsidRDefault="00D6606D" w:rsidP="00D6606D">
      <w:pPr>
        <w:pStyle w:val="BodyText-EDI0"/>
        <w:rPr>
          <w:ins w:id="448" w:author="Erik Hedlin" w:date="2020-10-20T10:52:00Z"/>
        </w:rPr>
      </w:pPr>
      <w:bookmarkStart w:id="449" w:name="_Hlk55313193"/>
      <w:r>
        <w:t>T</w:t>
      </w:r>
      <w:r w:rsidRPr="00281DDD">
        <w:t xml:space="preserve">o </w:t>
      </w:r>
      <w:r>
        <w:t xml:space="preserve">investigate </w:t>
      </w:r>
      <w:ins w:id="450" w:author="AlastairF" w:date="2020-11-05T09:53:00Z">
        <w:r w:rsidR="00ED43DC">
          <w:t xml:space="preserve">spatiotemporal </w:t>
        </w:r>
      </w:ins>
      <w:r>
        <w:t>patterns</w:t>
      </w:r>
      <w:r w:rsidRPr="00414F36">
        <w:t xml:space="preserve"> in nest</w:t>
      </w:r>
      <w:r>
        <w:t>ing site</w:t>
      </w:r>
      <w:r w:rsidRPr="00414F36">
        <w:t xml:space="preserve"> survival</w:t>
      </w:r>
      <w:del w:id="451" w:author="AlastairF" w:date="2020-11-05T09:55:00Z">
        <w:r w:rsidDel="00ED43DC">
          <w:delText xml:space="preserve"> (i.e., the probability that a nesting site produce</w:delText>
        </w:r>
      </w:del>
      <w:del w:id="452" w:author="AlastairF" w:date="2020-10-01T15:04:00Z">
        <w:r w:rsidDel="00AF2D30">
          <w:delText>s</w:delText>
        </w:r>
      </w:del>
      <w:del w:id="453" w:author="AlastairF" w:date="2020-11-05T09:55:00Z">
        <w:r w:rsidDel="00ED43DC">
          <w:delText xml:space="preserve"> young given that the nesting site was occupied) </w:delText>
        </w:r>
      </w:del>
      <w:del w:id="454" w:author="AlastairF" w:date="2020-11-05T09:53:00Z">
        <w:r w:rsidRPr="00414F36" w:rsidDel="00ED43DC">
          <w:delText>across space and time</w:delText>
        </w:r>
      </w:del>
      <w:ins w:id="455" w:author="Erik Hedlin" w:date="2020-10-20T10:52:00Z">
        <w:del w:id="456" w:author="AlastairF" w:date="2020-11-02T15:44:00Z">
          <w:r w:rsidDel="009B7613">
            <w:delText xml:space="preserve"> for peregrine falcons</w:delText>
          </w:r>
        </w:del>
      </w:ins>
      <w:r w:rsidRPr="00414F36">
        <w:t>,</w:t>
      </w:r>
      <w:r>
        <w:t xml:space="preserve"> </w:t>
      </w:r>
      <w:ins w:id="457" w:author="AlastairF" w:date="2020-10-01T15:05:00Z">
        <w:r>
          <w:t xml:space="preserve">we </w:t>
        </w:r>
      </w:ins>
      <w:ins w:id="458" w:author="Erik Hedlin" w:date="2020-10-20T11:03:00Z">
        <w:del w:id="459" w:author="AlastairF" w:date="2020-10-29T10:00:00Z">
          <w:r w:rsidDel="005D3C4E">
            <w:delText xml:space="preserve">built a model that </w:delText>
          </w:r>
          <w:bookmarkStart w:id="460" w:name="_Hlk55463813"/>
          <w:r w:rsidDel="005D3C4E">
            <w:delText>explained</w:delText>
          </w:r>
        </w:del>
      </w:ins>
      <w:ins w:id="461" w:author="AlastairF" w:date="2020-10-29T10:00:00Z">
        <w:r w:rsidR="005D3C4E">
          <w:t>modelled</w:t>
        </w:r>
      </w:ins>
      <w:ins w:id="462" w:author="Erik Hedlin" w:date="2020-10-20T11:03:00Z">
        <w:r>
          <w:t xml:space="preserve"> </w:t>
        </w:r>
      </w:ins>
      <w:ins w:id="463" w:author="AlastairF" w:date="2020-11-05T09:55:00Z">
        <w:r w:rsidR="00ED43DC">
          <w:t>the probability that a nesting site produced young given that the nesting site was occupied</w:t>
        </w:r>
        <w:r w:rsidR="00ED43DC" w:rsidDel="00ED43DC">
          <w:t xml:space="preserve"> </w:t>
        </w:r>
      </w:ins>
      <w:bookmarkEnd w:id="460"/>
      <w:ins w:id="464" w:author="Erik Hedlin" w:date="2020-10-20T11:03:00Z">
        <w:del w:id="465" w:author="AlastairF" w:date="2020-11-05T09:55:00Z">
          <w:r w:rsidDel="00ED43DC">
            <w:delText xml:space="preserve">breeding success </w:delText>
          </w:r>
        </w:del>
        <w:r>
          <w:t xml:space="preserve">as a function of </w:t>
        </w:r>
      </w:ins>
      <w:ins w:id="466" w:author="AlastairF" w:date="2020-10-01T15:05:00Z">
        <w:del w:id="467" w:author="Erik Hedlin" w:date="2020-10-20T11:03:00Z">
          <w:r w:rsidDel="00F43FB0">
            <w:delText>compared</w:delText>
          </w:r>
        </w:del>
      </w:ins>
      <w:ins w:id="468" w:author="Erik Hedlin" w:date="2020-10-20T11:01:00Z">
        <w:r>
          <w:t xml:space="preserve"> distance to the nearest occupied nest</w:t>
        </w:r>
      </w:ins>
      <w:ins w:id="469" w:author="AlastairF" w:date="2020-10-29T10:00:00Z">
        <w:r w:rsidR="005D3C4E">
          <w:t>ing</w:t>
        </w:r>
      </w:ins>
      <w:ins w:id="470" w:author="Erik Hedlin" w:date="2020-10-20T11:01:00Z">
        <w:r>
          <w:t xml:space="preserve"> site</w:t>
        </w:r>
      </w:ins>
      <w:ins w:id="471" w:author="AlastairF" w:date="2020-10-29T10:00:00Z">
        <w:r w:rsidR="005D3C4E">
          <w:t xml:space="preserve"> (DNO</w:t>
        </w:r>
      </w:ins>
      <w:ins w:id="472" w:author="AlastairF" w:date="2020-10-29T10:01:00Z">
        <w:r w:rsidR="005D3C4E">
          <w:t>N)</w:t>
        </w:r>
      </w:ins>
      <w:ins w:id="473" w:author="Erik Hedlin" w:date="2020-10-20T11:01:00Z">
        <w:r>
          <w:t>, distance to anthropogenic disturbance</w:t>
        </w:r>
      </w:ins>
      <w:ins w:id="474" w:author="AlastairF" w:date="2020-10-29T10:01:00Z">
        <w:r w:rsidR="005D3C4E">
          <w:t xml:space="preserve"> (DD)</w:t>
        </w:r>
      </w:ins>
      <w:ins w:id="475" w:author="Erik Hedlin" w:date="2020-10-20T11:01:00Z">
        <w:r>
          <w:t>,</w:t>
        </w:r>
      </w:ins>
      <w:ins w:id="476" w:author="AlastairF" w:date="2020-10-01T15:05:00Z">
        <w:r>
          <w:t xml:space="preserve"> </w:t>
        </w:r>
      </w:ins>
      <w:ins w:id="477" w:author="Erik Hedlin" w:date="2020-10-20T11:01:00Z">
        <w:r>
          <w:t>NDVI</w:t>
        </w:r>
      </w:ins>
      <w:ins w:id="478" w:author="Erik Hedlin" w:date="2020-10-20T11:02:00Z">
        <w:r>
          <w:t>, and grouping effects of nest</w:t>
        </w:r>
      </w:ins>
      <w:ins w:id="479" w:author="AlastairF" w:date="2020-10-29T10:07:00Z">
        <w:r w:rsidR="00427253">
          <w:t>ing</w:t>
        </w:r>
      </w:ins>
      <w:ins w:id="480" w:author="Erik Hedlin" w:date="2020-10-20T11:02:00Z">
        <w:r>
          <w:t xml:space="preserve"> sites, and year. </w:t>
        </w:r>
      </w:ins>
      <w:ins w:id="481" w:author="Erik Hedlin" w:date="2020-10-20T11:03:00Z">
        <w:r>
          <w:t xml:space="preserve">We compared this </w:t>
        </w:r>
      </w:ins>
      <w:ins w:id="482" w:author="AlastairF" w:date="2020-10-29T10:02:00Z">
        <w:r w:rsidR="005D3C4E">
          <w:t xml:space="preserve">base </w:t>
        </w:r>
      </w:ins>
      <w:ins w:id="483" w:author="Erik Hedlin" w:date="2020-10-20T11:03:00Z">
        <w:r>
          <w:t xml:space="preserve">model </w:t>
        </w:r>
        <w:del w:id="484" w:author="AlastairF" w:date="2020-10-29T10:02:00Z">
          <w:r w:rsidDel="005D3C4E">
            <w:delText>with</w:delText>
          </w:r>
        </w:del>
      </w:ins>
      <w:ins w:id="485" w:author="AlastairF" w:date="2020-10-29T10:02:00Z">
        <w:r w:rsidR="005D3C4E">
          <w:t>to</w:t>
        </w:r>
      </w:ins>
      <w:ins w:id="486" w:author="Erik Hedlin" w:date="2020-10-20T11:03:00Z">
        <w:r>
          <w:t xml:space="preserve"> three</w:t>
        </w:r>
      </w:ins>
      <w:ins w:id="487" w:author="Erik Hedlin" w:date="2020-10-20T11:04:00Z">
        <w:r>
          <w:t xml:space="preserve"> </w:t>
        </w:r>
        <w:del w:id="488" w:author="AlastairF" w:date="2020-10-29T10:03:00Z">
          <w:r w:rsidDel="005D3C4E">
            <w:delText>other</w:delText>
          </w:r>
        </w:del>
      </w:ins>
      <w:ins w:id="489" w:author="AlastairF" w:date="2020-10-29T10:03:00Z">
        <w:r w:rsidR="005D3C4E">
          <w:t>additional</w:t>
        </w:r>
      </w:ins>
      <w:ins w:id="490" w:author="Erik Hedlin" w:date="2020-10-20T11:04:00Z">
        <w:r>
          <w:t xml:space="preserve"> models that </w:t>
        </w:r>
      </w:ins>
      <w:ins w:id="491" w:author="AlastairF" w:date="2020-11-02T15:46:00Z">
        <w:r w:rsidR="00AC00BF">
          <w:t xml:space="preserve">differed only in the way that </w:t>
        </w:r>
      </w:ins>
      <w:ins w:id="492" w:author="Erik Hedlin" w:date="2020-10-20T11:04:00Z">
        <w:del w:id="493" w:author="AlastairF" w:date="2020-11-02T15:45:00Z">
          <w:r w:rsidDel="009B7613">
            <w:delText>included</w:delText>
          </w:r>
        </w:del>
        <w:del w:id="494" w:author="AlastairF" w:date="2020-11-02T15:46:00Z">
          <w:r w:rsidDel="00AC00BF">
            <w:delText xml:space="preserve"> </w:delText>
          </w:r>
        </w:del>
      </w:ins>
      <w:ins w:id="495" w:author="Erik Hedlin" w:date="2020-10-20T11:02:00Z">
        <w:del w:id="496" w:author="AlastairF" w:date="2020-10-29T10:03:00Z">
          <w:r w:rsidDel="005D3C4E">
            <w:delText xml:space="preserve">different </w:delText>
          </w:r>
        </w:del>
      </w:ins>
      <w:del w:id="497" w:author="AlastairF" w:date="2020-10-29T10:03:00Z">
        <w:r w:rsidDel="005D3C4E">
          <w:delText>a model was</w:delText>
        </w:r>
        <w:r w:rsidRPr="001C4A73" w:rsidDel="005D3C4E">
          <w:delText xml:space="preserve"> constructed</w:delText>
        </w:r>
        <w:r w:rsidRPr="00D62BCB" w:rsidDel="005D3C4E">
          <w:delText xml:space="preserve"> that estimated </w:delText>
        </w:r>
      </w:del>
      <w:r w:rsidRPr="00567203">
        <w:t xml:space="preserve">spatiotemporal variation among </w:t>
      </w:r>
      <w:ins w:id="498" w:author="AlastairF" w:date="2020-10-01T15:06:00Z">
        <w:r>
          <w:t xml:space="preserve">nesting </w:t>
        </w:r>
      </w:ins>
      <w:r w:rsidRPr="00567203">
        <w:t>sites</w:t>
      </w:r>
      <w:ins w:id="499" w:author="AlastairF" w:date="2020-11-02T15:46:00Z">
        <w:r w:rsidR="00AC00BF">
          <w:t xml:space="preserve"> was incorporated</w:t>
        </w:r>
      </w:ins>
      <w:r w:rsidRPr="00567203">
        <w:t xml:space="preserve">, as follows: 1) </w:t>
      </w:r>
      <w:ins w:id="500" w:author="AlastairF" w:date="2020-10-29T10:03:00Z">
        <w:r w:rsidR="005D3C4E">
          <w:t xml:space="preserve">static </w:t>
        </w:r>
      </w:ins>
      <w:r w:rsidRPr="00567203">
        <w:t>spatial structure</w:t>
      </w:r>
      <w:del w:id="501" w:author="AlastairF" w:date="2020-11-02T15:47:00Z">
        <w:r w:rsidRPr="00567203" w:rsidDel="00AC00BF">
          <w:delText xml:space="preserve"> </w:delText>
        </w:r>
      </w:del>
      <w:del w:id="502" w:author="AlastairF" w:date="2020-10-01T15:06:00Z">
        <w:r w:rsidRPr="00567203" w:rsidDel="00AF2D30">
          <w:delText xml:space="preserve">that </w:delText>
        </w:r>
      </w:del>
      <w:del w:id="503" w:author="AlastairF" w:date="2020-10-29T10:03:00Z">
        <w:r w:rsidRPr="00567203" w:rsidDel="005D3C4E">
          <w:delText>remaine</w:delText>
        </w:r>
      </w:del>
      <w:del w:id="504" w:author="AlastairF" w:date="2020-10-29T10:04:00Z">
        <w:r w:rsidRPr="00567203" w:rsidDel="005D3C4E">
          <w:delText>d static</w:delText>
        </w:r>
      </w:del>
      <w:r w:rsidRPr="00567203">
        <w:t xml:space="preserve"> </w:t>
      </w:r>
      <w:del w:id="505" w:author="AlastairF" w:date="2020-11-02T15:47:00Z">
        <w:r w:rsidRPr="00567203" w:rsidDel="00AC00BF">
          <w:delText xml:space="preserve">across </w:delText>
        </w:r>
      </w:del>
      <w:ins w:id="506" w:author="AlastairF" w:date="2020-11-02T15:47:00Z">
        <w:r w:rsidR="00AC00BF">
          <w:t>among</w:t>
        </w:r>
        <w:r w:rsidR="00AC00BF" w:rsidRPr="00567203">
          <w:t xml:space="preserve"> </w:t>
        </w:r>
      </w:ins>
      <w:del w:id="507" w:author="AlastairF" w:date="2020-10-29T10:04:00Z">
        <w:r w:rsidRPr="00567203" w:rsidDel="005D3C4E">
          <w:delText xml:space="preserve">all </w:delText>
        </w:r>
      </w:del>
      <w:r w:rsidRPr="00567203">
        <w:t xml:space="preserve">years; 2) </w:t>
      </w:r>
      <w:ins w:id="508" w:author="AlastairF" w:date="2020-10-29T10:04:00Z">
        <w:r w:rsidR="005D3C4E">
          <w:t xml:space="preserve">variable </w:t>
        </w:r>
      </w:ins>
      <w:r w:rsidRPr="00567203">
        <w:t xml:space="preserve">spatial </w:t>
      </w:r>
      <w:r>
        <w:t>structure</w:t>
      </w:r>
      <w:r w:rsidRPr="00567203">
        <w:t xml:space="preserve"> </w:t>
      </w:r>
      <w:del w:id="509" w:author="AlastairF" w:date="2020-10-01T15:06:00Z">
        <w:r w:rsidRPr="00567203" w:rsidDel="00AF2D30">
          <w:delText xml:space="preserve">that </w:delText>
        </w:r>
      </w:del>
      <w:del w:id="510" w:author="AlastairF" w:date="2020-10-29T10:04:00Z">
        <w:r w:rsidDel="005D3C4E">
          <w:delText>varied annually</w:delText>
        </w:r>
      </w:del>
      <w:ins w:id="511" w:author="AlastairF" w:date="2020-11-02T15:47:00Z">
        <w:r w:rsidR="00AC00BF">
          <w:t>among</w:t>
        </w:r>
      </w:ins>
      <w:ins w:id="512" w:author="AlastairF" w:date="2020-10-29T10:04:00Z">
        <w:r w:rsidR="005D3C4E">
          <w:t xml:space="preserve"> years</w:t>
        </w:r>
      </w:ins>
      <w:r w:rsidRPr="00567203">
        <w:t xml:space="preserve">, and; 3) </w:t>
      </w:r>
      <w:del w:id="513" w:author="AlastairF" w:date="2020-10-29T10:04:00Z">
        <w:r w:rsidRPr="00567203" w:rsidDel="005D3C4E">
          <w:delText xml:space="preserve">an </w:delText>
        </w:r>
      </w:del>
      <w:r w:rsidRPr="00567203">
        <w:t xml:space="preserve">autoregressive spatial </w:t>
      </w:r>
      <w:r>
        <w:t>structure</w:t>
      </w:r>
      <w:r w:rsidRPr="00567203">
        <w:t xml:space="preserve">, where the </w:t>
      </w:r>
      <w:r>
        <w:t xml:space="preserve">spatial </w:t>
      </w:r>
      <w:r w:rsidRPr="00567203">
        <w:t xml:space="preserve">effect in a given year depended upon the previous year. </w:t>
      </w:r>
      <w:bookmarkEnd w:id="449"/>
      <w:ins w:id="514" w:author="Erik Hedlin" w:date="2020-10-20T11:04:00Z">
        <w:del w:id="515" w:author="AlastairF" w:date="2020-11-02T15:47:00Z">
          <w:r w:rsidDel="00AC00BF">
            <w:delText>In summary, we compared four models, one with</w:delText>
          </w:r>
        </w:del>
        <w:del w:id="516" w:author="AlastairF" w:date="2020-10-29T10:05:00Z">
          <w:r w:rsidDel="005D3C4E">
            <w:delText xml:space="preserve"> no </w:delText>
          </w:r>
        </w:del>
        <w:del w:id="517" w:author="AlastairF" w:date="2020-11-02T15:47:00Z">
          <w:r w:rsidDel="00AC00BF">
            <w:delText>spatial component</w:delText>
          </w:r>
        </w:del>
        <w:del w:id="518" w:author="AlastairF" w:date="2020-10-29T10:05:00Z">
          <w:r w:rsidDel="005D3C4E">
            <w:delText>,</w:delText>
          </w:r>
        </w:del>
        <w:del w:id="519" w:author="AlastairF" w:date="2020-11-02T15:47:00Z">
          <w:r w:rsidDel="00AC00BF">
            <w:delText xml:space="preserve"> and three with </w:delText>
          </w:r>
        </w:del>
        <w:del w:id="520" w:author="AlastairF" w:date="2020-10-29T10:06:00Z">
          <w:r w:rsidDel="005D3C4E">
            <w:delText xml:space="preserve">varying </w:delText>
          </w:r>
        </w:del>
        <w:del w:id="521" w:author="AlastairF" w:date="2020-11-02T15:47:00Z">
          <w:r w:rsidDel="00AC00BF">
            <w:delText xml:space="preserve">spatial/temporal components. </w:delText>
          </w:r>
        </w:del>
      </w:ins>
      <w:r w:rsidRPr="00567203">
        <w:t xml:space="preserve">All models were constructed and executed within the framework of </w:t>
      </w:r>
      <w:bookmarkStart w:id="522" w:name="_Hlk32415139"/>
      <w:r w:rsidRPr="00567203">
        <w:t>Integrated Nested Laplace Approximation</w:t>
      </w:r>
      <w:bookmarkEnd w:id="522"/>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xml:space="preserve">, and compared using </w:t>
      </w:r>
      <w:del w:id="523" w:author="Erik Hedlin" w:date="2020-10-20T11:05:00Z">
        <w:r w:rsidRPr="00567203" w:rsidDel="00F43FB0">
          <w:delText>deviance information criterion</w:delText>
        </w:r>
      </w:del>
      <w:ins w:id="524" w:author="Erik Hedlin" w:date="2020-10-20T11:05:00Z">
        <w:r>
          <w:t>Watanabe-Akaike Information Criterion (WAIC)</w:t>
        </w:r>
      </w:ins>
      <w:r w:rsidRPr="00567203">
        <w:t>. Covariates contained within the top model were individually assessed based on the pro</w:t>
      </w:r>
      <w:r w:rsidRPr="00851D94">
        <w:t xml:space="preserve">ximity of their </w:t>
      </w:r>
      <w:del w:id="525" w:author="Erik Hedlin" w:date="2020-10-20T11:06:00Z">
        <w:r w:rsidRPr="00851D94" w:rsidDel="00F43FB0">
          <w:delText>posterio</w:delText>
        </w:r>
      </w:del>
      <w:ins w:id="526" w:author="Erik Hedlin" w:date="2020-10-20T11:06:00Z">
        <w:r>
          <w:t>posterior</w:t>
        </w:r>
      </w:ins>
      <w:del w:id="527" w:author="AlastairF" w:date="2020-11-02T15:48:00Z">
        <w:r w:rsidRPr="00851D94" w:rsidDel="00AC00BF">
          <w:delText>r</w:delText>
        </w:r>
      </w:del>
      <w:r w:rsidRPr="00851D94">
        <w:t xml:space="preserve"> distributions to zero.</w:t>
      </w:r>
    </w:p>
    <w:p w14:paraId="32CF0E78" w14:textId="6DCB6403" w:rsidR="00D6606D" w:rsidRDefault="00D6606D" w:rsidP="00D6606D">
      <w:pPr>
        <w:pStyle w:val="BodyText-EDI0"/>
        <w:rPr>
          <w:ins w:id="528" w:author="AlastairF" w:date="2020-11-05T09:56:00Z"/>
        </w:rPr>
      </w:pPr>
      <w:ins w:id="529" w:author="Erik Hedlin" w:date="2020-10-20T10:53:00Z">
        <w:del w:id="530" w:author="AlastairF" w:date="2020-10-29T10:16:00Z">
          <w:r w:rsidDel="00427253">
            <w:delText>The m</w:delText>
          </w:r>
        </w:del>
      </w:ins>
      <w:ins w:id="531" w:author="AlastairF" w:date="2020-10-29T10:16:00Z">
        <w:r w:rsidR="00427253">
          <w:t>M</w:t>
        </w:r>
      </w:ins>
      <w:ins w:id="532" w:author="Erik Hedlin" w:date="2020-10-20T10:53:00Z">
        <w:r>
          <w:t xml:space="preserve">ethods used to investigate nest survival </w:t>
        </w:r>
      </w:ins>
      <w:ins w:id="533" w:author="AlastairF" w:date="2020-11-02T15:48:00Z">
        <w:r w:rsidR="00AC00BF">
          <w:t>were identical for both</w:t>
        </w:r>
      </w:ins>
      <w:ins w:id="534" w:author="AlastairF" w:date="2020-11-02T15:49:00Z">
        <w:r w:rsidR="00AC00BF">
          <w:t xml:space="preserve"> species</w:t>
        </w:r>
      </w:ins>
      <w:ins w:id="535" w:author="Erik Hedlin" w:date="2020-10-20T10:53:00Z">
        <w:del w:id="536" w:author="AlastairF" w:date="2020-11-02T15:49:00Z">
          <w:r w:rsidDel="00AC00BF">
            <w:delText xml:space="preserve">among rough-legged hawks </w:delText>
          </w:r>
        </w:del>
        <w:del w:id="537" w:author="AlastairF" w:date="2020-10-29T10:17:00Z">
          <w:r w:rsidDel="0056228C">
            <w:delText>was</w:delText>
          </w:r>
        </w:del>
        <w:del w:id="538" w:author="AlastairF" w:date="2020-11-02T15:49:00Z">
          <w:r w:rsidDel="00AC00BF">
            <w:delText xml:space="preserve"> </w:delText>
          </w:r>
        </w:del>
        <w:del w:id="539" w:author="AlastairF" w:date="2020-10-29T10:17:00Z">
          <w:r w:rsidDel="0056228C">
            <w:delText xml:space="preserve">nearly </w:delText>
          </w:r>
        </w:del>
        <w:del w:id="540" w:author="AlastairF" w:date="2020-11-02T15:49:00Z">
          <w:r w:rsidDel="00AC00BF">
            <w:delText>identical to those used for peregrine falcons</w:delText>
          </w:r>
        </w:del>
      </w:ins>
      <w:ins w:id="541" w:author="AlastairF" w:date="2020-10-29T10:17:00Z">
        <w:r w:rsidR="0056228C">
          <w:t xml:space="preserve">. </w:t>
        </w:r>
      </w:ins>
      <w:ins w:id="542" w:author="Erik Hedlin" w:date="2020-10-20T10:53:00Z">
        <w:del w:id="543" w:author="AlastairF" w:date="2020-10-29T10:17:00Z">
          <w:r w:rsidDel="0056228C">
            <w:delText>, h</w:delText>
          </w:r>
        </w:del>
      </w:ins>
      <w:ins w:id="544" w:author="AlastairF" w:date="2020-10-29T10:17:00Z">
        <w:r w:rsidR="0056228C">
          <w:t>H</w:t>
        </w:r>
      </w:ins>
      <w:ins w:id="545" w:author="Erik Hedlin" w:date="2020-10-20T10:53:00Z">
        <w:r>
          <w:t xml:space="preserve">owever, </w:t>
        </w:r>
      </w:ins>
      <w:ins w:id="546" w:author="AlastairF" w:date="2020-11-02T15:49:00Z">
        <w:r w:rsidR="00AC00BF">
          <w:t xml:space="preserve">because </w:t>
        </w:r>
      </w:ins>
      <w:ins w:id="547" w:author="Erik Hedlin" w:date="2020-10-20T10:53:00Z">
        <w:r>
          <w:t xml:space="preserve">the total number of breeding rough-legged hawk pairs in the </w:t>
        </w:r>
        <w:del w:id="548" w:author="AlastairF" w:date="2020-10-29T10:08:00Z">
          <w:r w:rsidDel="00427253">
            <w:delText>study area</w:delText>
          </w:r>
        </w:del>
      </w:ins>
      <w:ins w:id="549" w:author="AlastairF" w:date="2020-10-29T10:08:00Z">
        <w:r w:rsidR="00427253">
          <w:t>RMA</w:t>
        </w:r>
      </w:ins>
      <w:ins w:id="550" w:author="Erik Hedlin" w:date="2020-10-20T10:53:00Z">
        <w:r>
          <w:t xml:space="preserve"> varied </w:t>
        </w:r>
        <w:del w:id="551" w:author="AlastairF" w:date="2020-10-29T10:08:00Z">
          <w:r w:rsidDel="00427253">
            <w:delText>drastically</w:delText>
          </w:r>
        </w:del>
      </w:ins>
      <w:ins w:id="552" w:author="AlastairF" w:date="2020-10-29T10:08:00Z">
        <w:r w:rsidR="00427253">
          <w:t>considerably</w:t>
        </w:r>
      </w:ins>
      <w:ins w:id="553" w:author="Erik Hedlin" w:date="2020-10-20T10:53:00Z">
        <w:r>
          <w:t xml:space="preserve"> </w:t>
        </w:r>
      </w:ins>
      <w:ins w:id="554" w:author="Erik Hedlin" w:date="2020-10-20T10:54:00Z">
        <w:r>
          <w:t xml:space="preserve">(47 in peak years, </w:t>
        </w:r>
      </w:ins>
      <w:ins w:id="555" w:author="AlastairF" w:date="2020-10-29T10:09:00Z">
        <w:r w:rsidR="00427253">
          <w:t>and only</w:t>
        </w:r>
      </w:ins>
      <w:ins w:id="556" w:author="Erik Hedlin" w:date="2020-10-20T10:54:00Z">
        <w:del w:id="557" w:author="AlastairF" w:date="2020-10-29T10:09:00Z">
          <w:r w:rsidDel="00427253">
            <w:delText>to just</w:delText>
          </w:r>
        </w:del>
        <w:r>
          <w:t xml:space="preserve"> 1 pair in 2013)</w:t>
        </w:r>
      </w:ins>
      <w:ins w:id="558" w:author="AlastairF" w:date="2020-11-02T15:49:00Z">
        <w:r w:rsidR="00AC00BF">
          <w:t xml:space="preserve">, </w:t>
        </w:r>
      </w:ins>
      <w:ins w:id="559" w:author="Erik Hedlin" w:date="2020-10-20T10:54:00Z">
        <w:del w:id="560" w:author="AlastairF" w:date="2020-11-02T15:49:00Z">
          <w:r w:rsidDel="00AC00BF">
            <w:delText>. To</w:delText>
          </w:r>
        </w:del>
      </w:ins>
      <w:ins w:id="561" w:author="Erik Hedlin" w:date="2020-10-20T10:55:00Z">
        <w:del w:id="562" w:author="AlastairF" w:date="2020-11-02T15:49:00Z">
          <w:r w:rsidDel="00AC00BF">
            <w:delText xml:space="preserve"> ensure</w:delText>
          </w:r>
        </w:del>
      </w:ins>
      <w:ins w:id="563" w:author="Erik Hedlin" w:date="2020-10-20T10:54:00Z">
        <w:del w:id="564" w:author="AlastairF" w:date="2020-11-02T15:49:00Z">
          <w:r w:rsidDel="00AC00BF">
            <w:delText xml:space="preserve"> </w:delText>
          </w:r>
        </w:del>
      </w:ins>
      <w:ins w:id="565" w:author="Erik Hedlin" w:date="2020-10-20T10:55:00Z">
        <w:del w:id="566" w:author="AlastairF" w:date="2020-11-02T15:49:00Z">
          <w:r w:rsidDel="00AC00BF">
            <w:delText>our models properly estimated yearly effects on breeding succes</w:delText>
          </w:r>
        </w:del>
      </w:ins>
      <w:ins w:id="567" w:author="Erik Hedlin" w:date="2020-10-20T10:56:00Z">
        <w:del w:id="568" w:author="AlastairF" w:date="2020-11-02T15:49:00Z">
          <w:r w:rsidDel="00AC00BF">
            <w:delText xml:space="preserve">s </w:delText>
          </w:r>
        </w:del>
      </w:ins>
      <w:ins w:id="569" w:author="Erik Hedlin" w:date="2020-10-20T10:54:00Z">
        <w:del w:id="570" w:author="AlastairF" w:date="2020-11-02T15:49:00Z">
          <w:r w:rsidDel="00AC00BF">
            <w:delText xml:space="preserve">(both </w:delText>
          </w:r>
        </w:del>
      </w:ins>
      <w:ins w:id="571" w:author="Erik Hedlin" w:date="2020-10-20T10:55:00Z">
        <w:del w:id="572" w:author="AlastairF" w:date="2020-11-02T15:49:00Z">
          <w:r w:rsidDel="00AC00BF">
            <w:delText xml:space="preserve">as a spatial and non-spatial effect), </w:delText>
          </w:r>
        </w:del>
      </w:ins>
      <w:ins w:id="573" w:author="Erik Hedlin" w:date="2020-10-20T10:56:00Z">
        <w:r>
          <w:t>we reduced the rough-leg</w:t>
        </w:r>
      </w:ins>
      <w:ins w:id="574" w:author="Erik Hedlin" w:date="2020-10-20T10:58:00Z">
        <w:r>
          <w:t>ged</w:t>
        </w:r>
      </w:ins>
      <w:ins w:id="575" w:author="Erik Hedlin" w:date="2020-10-20T10:56:00Z">
        <w:r>
          <w:t xml:space="preserve"> hawk data to only include years where the number of breeding </w:t>
        </w:r>
        <w:r>
          <w:lastRenderedPageBreak/>
          <w:t xml:space="preserve">pairs within the RMA was greater than </w:t>
        </w:r>
        <w:commentRangeStart w:id="576"/>
        <w:commentRangeStart w:id="577"/>
        <w:r>
          <w:t>15</w:t>
        </w:r>
      </w:ins>
      <w:ins w:id="578" w:author="Erik Hedlin" w:date="2020-10-20T11:00:00Z">
        <w:r>
          <w:t xml:space="preserve"> </w:t>
        </w:r>
      </w:ins>
      <w:commentRangeEnd w:id="576"/>
      <w:r w:rsidR="00427253">
        <w:rPr>
          <w:rStyle w:val="CommentReference"/>
          <w:rFonts w:asciiTheme="minorHAnsi" w:hAnsiTheme="minorHAnsi"/>
        </w:rPr>
        <w:commentReference w:id="576"/>
      </w:r>
      <w:commentRangeEnd w:id="577"/>
      <w:r w:rsidR="004325F2">
        <w:rPr>
          <w:rStyle w:val="CommentReference"/>
          <w:rFonts w:asciiTheme="minorHAnsi" w:hAnsiTheme="minorHAnsi"/>
        </w:rPr>
        <w:commentReference w:id="577"/>
      </w:r>
      <w:ins w:id="579" w:author="Erik Hedlin" w:date="2020-10-20T11:00:00Z">
        <w:r>
          <w:t>(2012, 2014, 2015, 2016, and 2020)</w:t>
        </w:r>
      </w:ins>
      <w:ins w:id="580" w:author="Erik Hedlin" w:date="2020-10-20T10:56:00Z">
        <w:r>
          <w:t xml:space="preserve">. </w:t>
        </w:r>
      </w:ins>
      <w:ins w:id="581" w:author="Erik Hedlin" w:date="2020-10-20T10:58:00Z">
        <w:del w:id="582" w:author="AlastairF" w:date="2020-10-29T10:14:00Z">
          <w:r w:rsidDel="00427253">
            <w:delText>As such, the years</w:delText>
          </w:r>
        </w:del>
      </w:ins>
      <w:ins w:id="583" w:author="Erik Hedlin" w:date="2020-10-20T10:59:00Z">
        <w:del w:id="584" w:author="AlastairF" w:date="2020-10-29T10:14:00Z">
          <w:r w:rsidDel="00427253">
            <w:delText xml:space="preserve"> used in the analysis weren’t all sequential, and w</w:delText>
          </w:r>
        </w:del>
      </w:ins>
      <w:ins w:id="585" w:author="AlastairF" w:date="2020-10-29T10:14:00Z">
        <w:r w:rsidR="00427253">
          <w:t>W</w:t>
        </w:r>
      </w:ins>
      <w:ins w:id="586" w:author="Erik Hedlin" w:date="2020-10-20T10:59:00Z">
        <w:r>
          <w:t xml:space="preserve">e therefore </w:t>
        </w:r>
        <w:del w:id="587" w:author="AlastairF" w:date="2020-10-29T10:14:00Z">
          <w:r w:rsidDel="00427253">
            <w:delText>didn’t</w:delText>
          </w:r>
        </w:del>
      </w:ins>
      <w:ins w:id="588" w:author="AlastairF" w:date="2020-11-02T15:51:00Z">
        <w:r w:rsidR="00AC00BF">
          <w:t>could</w:t>
        </w:r>
      </w:ins>
      <w:ins w:id="589" w:author="AlastairF" w:date="2020-10-29T10:14:00Z">
        <w:r w:rsidR="00427253">
          <w:t xml:space="preserve"> not</w:t>
        </w:r>
      </w:ins>
      <w:ins w:id="590" w:author="Erik Hedlin" w:date="2020-10-20T10:59:00Z">
        <w:r>
          <w:t xml:space="preserve"> </w:t>
        </w:r>
        <w:del w:id="591" w:author="AlastairF" w:date="2020-10-29T10:15:00Z">
          <w:r w:rsidDel="00427253">
            <w:delText>investigate</w:delText>
          </w:r>
        </w:del>
      </w:ins>
      <w:ins w:id="592" w:author="AlastairF" w:date="2020-10-29T10:15:00Z">
        <w:r w:rsidR="00427253">
          <w:t>model</w:t>
        </w:r>
      </w:ins>
      <w:ins w:id="593" w:author="Erik Hedlin" w:date="2020-10-20T10:59:00Z">
        <w:r>
          <w:t xml:space="preserve"> </w:t>
        </w:r>
      </w:ins>
      <w:ins w:id="594" w:author="AlastairF" w:date="2020-10-29T10:16:00Z">
        <w:r w:rsidR="00427253">
          <w:t xml:space="preserve">Rough-legged Hawk </w:t>
        </w:r>
      </w:ins>
      <w:ins w:id="595" w:author="Erik Hedlin" w:date="2020-10-20T10:59:00Z">
        <w:del w:id="596" w:author="AlastairF" w:date="2020-11-02T15:51:00Z">
          <w:r w:rsidDel="00AC00BF">
            <w:delText>breeding</w:delText>
          </w:r>
        </w:del>
      </w:ins>
      <w:ins w:id="597" w:author="AlastairF" w:date="2020-11-02T15:51:00Z">
        <w:r w:rsidR="00AC00BF">
          <w:t>nest</w:t>
        </w:r>
      </w:ins>
      <w:ins w:id="598" w:author="Erik Hedlin" w:date="2020-10-20T10:59:00Z">
        <w:r>
          <w:t xml:space="preserve"> </w:t>
        </w:r>
        <w:del w:id="599" w:author="AlastairF" w:date="2020-11-02T15:51:00Z">
          <w:r w:rsidDel="00AC00BF">
            <w:delText xml:space="preserve">success </w:delText>
          </w:r>
        </w:del>
      </w:ins>
      <w:ins w:id="600" w:author="Erik Hedlin" w:date="2020-10-20T11:06:00Z">
        <w:del w:id="601" w:author="AlastairF" w:date="2020-10-29T10:15:00Z">
          <w:r w:rsidDel="00427253">
            <w:delText>with</w:delText>
          </w:r>
        </w:del>
      </w:ins>
      <w:ins w:id="602" w:author="AlastairF" w:date="2020-11-05T09:58:00Z">
        <w:r w:rsidR="00ED43DC">
          <w:t xml:space="preserve">nesting site </w:t>
        </w:r>
      </w:ins>
      <w:ins w:id="603" w:author="AlastairF" w:date="2020-11-02T15:51:00Z">
        <w:r w:rsidR="00AC00BF">
          <w:t>survival that assumed</w:t>
        </w:r>
      </w:ins>
      <w:ins w:id="604" w:author="Erik Hedlin" w:date="2020-10-20T11:06:00Z">
        <w:r>
          <w:t xml:space="preserve"> an </w:t>
        </w:r>
      </w:ins>
      <w:ins w:id="605" w:author="Erik Hedlin" w:date="2020-10-20T10:59:00Z">
        <w:r>
          <w:t xml:space="preserve">autoregressive </w:t>
        </w:r>
      </w:ins>
      <w:ins w:id="606" w:author="Erik Hedlin" w:date="2020-10-20T11:06:00Z">
        <w:r>
          <w:t xml:space="preserve">spatial </w:t>
        </w:r>
      </w:ins>
      <w:ins w:id="607" w:author="Erik Hedlin" w:date="2020-10-20T10:59:00Z">
        <w:r>
          <w:t>structure</w:t>
        </w:r>
        <w:del w:id="608" w:author="AlastairF" w:date="2020-10-29T10:15:00Z">
          <w:r w:rsidDel="00427253">
            <w:delText xml:space="preserve"> as we did with peregrine falcons</w:delText>
          </w:r>
        </w:del>
        <w:r>
          <w:t>.</w:t>
        </w:r>
      </w:ins>
      <w:ins w:id="609" w:author="Erik Hedlin" w:date="2020-10-20T11:00:00Z">
        <w:r>
          <w:t xml:space="preserve"> </w:t>
        </w:r>
      </w:ins>
    </w:p>
    <w:p w14:paraId="05CBA0B7" w14:textId="51B2A15D" w:rsidR="00ED43DC" w:rsidRDefault="00ED43DC" w:rsidP="00ED43DC">
      <w:pPr>
        <w:pStyle w:val="Caption"/>
        <w:keepNext/>
        <w:rPr>
          <w:ins w:id="610" w:author="AlastairF" w:date="2020-11-05T09:58:00Z"/>
        </w:rPr>
      </w:pPr>
      <w:ins w:id="611" w:author="AlastairF" w:date="2020-11-05T09:58:00Z">
        <w:r>
          <w:t xml:space="preserve">Table </w:t>
        </w:r>
        <w:r>
          <w:fldChar w:fldCharType="begin"/>
        </w:r>
        <w:r>
          <w:instrText xml:space="preserve"> SEQ Table \* ARABIC </w:instrText>
        </w:r>
      </w:ins>
      <w:r>
        <w:fldChar w:fldCharType="separate"/>
      </w:r>
      <w:ins w:id="612" w:author="AlastairF" w:date="2020-11-05T09:58:00Z">
        <w:r>
          <w:rPr>
            <w:noProof/>
          </w:rPr>
          <w:t>2</w:t>
        </w:r>
        <w:r>
          <w:fldChar w:fldCharType="end"/>
        </w:r>
        <w:r>
          <w:t xml:space="preserve"> Candidate models</w:t>
        </w:r>
      </w:ins>
    </w:p>
    <w:tbl>
      <w:tblPr>
        <w:tblStyle w:val="TableGrid"/>
        <w:tblW w:w="0" w:type="auto"/>
        <w:tblLook w:val="04A0" w:firstRow="1" w:lastRow="0" w:firstColumn="1" w:lastColumn="0" w:noHBand="0" w:noVBand="1"/>
      </w:tblPr>
      <w:tblGrid>
        <w:gridCol w:w="3595"/>
        <w:gridCol w:w="5889"/>
      </w:tblGrid>
      <w:tr w:rsidR="00740A7A" w14:paraId="307A3AE9" w14:textId="77777777" w:rsidTr="00740A7A">
        <w:trPr>
          <w:trHeight w:val="339"/>
          <w:ins w:id="613" w:author="AlastairF" w:date="2020-11-05T09:56:00Z"/>
        </w:trPr>
        <w:tc>
          <w:tcPr>
            <w:tcW w:w="3595" w:type="dxa"/>
          </w:tcPr>
          <w:p w14:paraId="21E506F7" w14:textId="6DEE0C83" w:rsidR="00740A7A" w:rsidRDefault="00740A7A" w:rsidP="00ED43DC">
            <w:pPr>
              <w:pStyle w:val="BodyText-EDI0"/>
              <w:spacing w:before="0" w:after="0"/>
              <w:rPr>
                <w:ins w:id="614" w:author="AlastairF" w:date="2020-11-05T09:56:00Z"/>
              </w:rPr>
            </w:pPr>
            <w:bookmarkStart w:id="615" w:name="_Hlk55466485"/>
            <w:ins w:id="616" w:author="AlastairF" w:date="2020-11-05T10:19:00Z">
              <w:r>
                <w:t>Model</w:t>
              </w:r>
            </w:ins>
          </w:p>
        </w:tc>
        <w:tc>
          <w:tcPr>
            <w:tcW w:w="5889" w:type="dxa"/>
          </w:tcPr>
          <w:p w14:paraId="4C59EA31" w14:textId="77777777" w:rsidR="00740A7A" w:rsidRDefault="00740A7A" w:rsidP="00ED43DC">
            <w:pPr>
              <w:pStyle w:val="BodyText-EDI0"/>
              <w:spacing w:before="0" w:after="0"/>
              <w:rPr>
                <w:ins w:id="617" w:author="AlastairF" w:date="2020-11-05T09:56:00Z"/>
              </w:rPr>
            </w:pPr>
          </w:p>
        </w:tc>
      </w:tr>
      <w:tr w:rsidR="00740A7A" w14:paraId="28A18DC2" w14:textId="77777777" w:rsidTr="00740A7A">
        <w:trPr>
          <w:trHeight w:val="325"/>
          <w:ins w:id="618" w:author="AlastairF" w:date="2020-11-05T09:56:00Z"/>
        </w:trPr>
        <w:tc>
          <w:tcPr>
            <w:tcW w:w="3595" w:type="dxa"/>
          </w:tcPr>
          <w:p w14:paraId="5C32BFB4" w14:textId="7CE7FBFB" w:rsidR="00740A7A" w:rsidRDefault="00740A7A" w:rsidP="00ED43DC">
            <w:pPr>
              <w:pStyle w:val="BodyText-EDI0"/>
              <w:spacing w:before="0" w:after="0"/>
              <w:rPr>
                <w:ins w:id="619" w:author="AlastairF" w:date="2020-11-05T09:56:00Z"/>
              </w:rPr>
            </w:pPr>
            <w:ins w:id="620" w:author="AlastairF" w:date="2020-11-05T10:20:00Z">
              <w:r>
                <w:t>intercept</w:t>
              </w:r>
            </w:ins>
          </w:p>
        </w:tc>
        <w:tc>
          <w:tcPr>
            <w:tcW w:w="5889" w:type="dxa"/>
          </w:tcPr>
          <w:p w14:paraId="08510E62" w14:textId="77777777" w:rsidR="00740A7A" w:rsidRDefault="00740A7A" w:rsidP="00ED43DC">
            <w:pPr>
              <w:pStyle w:val="BodyText-EDI0"/>
              <w:spacing w:before="0" w:after="0"/>
              <w:rPr>
                <w:ins w:id="621" w:author="AlastairF" w:date="2020-11-05T09:56:00Z"/>
              </w:rPr>
            </w:pPr>
          </w:p>
        </w:tc>
      </w:tr>
      <w:tr w:rsidR="00740A7A" w14:paraId="7D9BDEB2" w14:textId="77777777" w:rsidTr="00740A7A">
        <w:trPr>
          <w:trHeight w:val="339"/>
          <w:ins w:id="622" w:author="AlastairF" w:date="2020-11-05T09:56:00Z"/>
        </w:trPr>
        <w:tc>
          <w:tcPr>
            <w:tcW w:w="3595" w:type="dxa"/>
          </w:tcPr>
          <w:p w14:paraId="58C8223E" w14:textId="71941215" w:rsidR="00740A7A" w:rsidRDefault="00740A7A" w:rsidP="00ED43DC">
            <w:pPr>
              <w:pStyle w:val="BodyText-EDI0"/>
              <w:spacing w:before="0" w:after="0"/>
              <w:rPr>
                <w:ins w:id="623" w:author="AlastairF" w:date="2020-11-05T09:56:00Z"/>
              </w:rPr>
            </w:pPr>
            <w:ins w:id="624" w:author="AlastairF" w:date="2020-11-05T10:21:00Z">
              <w:r>
                <w:t>Intercept</w:t>
              </w:r>
            </w:ins>
            <w:ins w:id="625" w:author="AlastairF" w:date="2020-11-05T10:23:00Z">
              <w:r>
                <w:t xml:space="preserve"> + dnon</w:t>
              </w:r>
            </w:ins>
          </w:p>
        </w:tc>
        <w:tc>
          <w:tcPr>
            <w:tcW w:w="5889" w:type="dxa"/>
          </w:tcPr>
          <w:p w14:paraId="75C765DE" w14:textId="619EFFB4" w:rsidR="00740A7A" w:rsidRDefault="00740A7A" w:rsidP="00ED43DC">
            <w:pPr>
              <w:pStyle w:val="BodyText-EDI0"/>
              <w:spacing w:before="0" w:after="0"/>
              <w:rPr>
                <w:ins w:id="626" w:author="AlastairF" w:date="2020-11-05T09:56:00Z"/>
              </w:rPr>
            </w:pPr>
          </w:p>
        </w:tc>
      </w:tr>
      <w:tr w:rsidR="00740A7A" w14:paraId="5095E4AD" w14:textId="77777777" w:rsidTr="00740A7A">
        <w:trPr>
          <w:trHeight w:val="325"/>
          <w:ins w:id="627" w:author="AlastairF" w:date="2020-11-05T09:56:00Z"/>
        </w:trPr>
        <w:tc>
          <w:tcPr>
            <w:tcW w:w="3595" w:type="dxa"/>
          </w:tcPr>
          <w:p w14:paraId="5FBB45FA" w14:textId="3975701B" w:rsidR="00740A7A" w:rsidRDefault="00740A7A" w:rsidP="00ED43DC">
            <w:pPr>
              <w:pStyle w:val="BodyText-EDI0"/>
              <w:spacing w:before="0" w:after="0"/>
              <w:rPr>
                <w:ins w:id="628" w:author="AlastairF" w:date="2020-11-05T09:56:00Z"/>
              </w:rPr>
            </w:pPr>
            <w:ins w:id="629" w:author="AlastairF" w:date="2020-11-05T10:23:00Z">
              <w:r>
                <w:t>Intercept + d2d</w:t>
              </w:r>
            </w:ins>
          </w:p>
        </w:tc>
        <w:tc>
          <w:tcPr>
            <w:tcW w:w="5889" w:type="dxa"/>
          </w:tcPr>
          <w:p w14:paraId="798DD0F3" w14:textId="77777777" w:rsidR="00740A7A" w:rsidRDefault="00740A7A" w:rsidP="00ED43DC">
            <w:pPr>
              <w:pStyle w:val="BodyText-EDI0"/>
              <w:spacing w:before="0" w:after="0"/>
              <w:rPr>
                <w:ins w:id="630" w:author="AlastairF" w:date="2020-11-05T09:56:00Z"/>
              </w:rPr>
            </w:pPr>
          </w:p>
        </w:tc>
      </w:tr>
      <w:tr w:rsidR="00740A7A" w14:paraId="4A831F1A" w14:textId="77777777" w:rsidTr="00740A7A">
        <w:trPr>
          <w:trHeight w:val="339"/>
          <w:ins w:id="631" w:author="AlastairF" w:date="2020-11-05T09:56:00Z"/>
        </w:trPr>
        <w:tc>
          <w:tcPr>
            <w:tcW w:w="3595" w:type="dxa"/>
          </w:tcPr>
          <w:p w14:paraId="217297FE" w14:textId="1DFF4E05" w:rsidR="00740A7A" w:rsidRDefault="00740A7A" w:rsidP="00ED43DC">
            <w:pPr>
              <w:pStyle w:val="BodyText-EDI0"/>
              <w:spacing w:before="0" w:after="0"/>
              <w:rPr>
                <w:ins w:id="632" w:author="AlastairF" w:date="2020-11-05T09:56:00Z"/>
              </w:rPr>
            </w:pPr>
            <w:ins w:id="633" w:author="AlastairF" w:date="2020-11-05T10:23:00Z">
              <w:r>
                <w:t xml:space="preserve">Intercept + </w:t>
              </w:r>
            </w:ins>
            <w:ins w:id="634" w:author="AlastairF" w:date="2020-11-05T10:24:00Z">
              <w:r>
                <w:t>NDVI</w:t>
              </w:r>
            </w:ins>
          </w:p>
        </w:tc>
        <w:tc>
          <w:tcPr>
            <w:tcW w:w="5889" w:type="dxa"/>
          </w:tcPr>
          <w:p w14:paraId="4E9879BD" w14:textId="77777777" w:rsidR="00740A7A" w:rsidRDefault="00740A7A" w:rsidP="00ED43DC">
            <w:pPr>
              <w:pStyle w:val="BodyText-EDI0"/>
              <w:spacing w:before="0" w:after="0"/>
              <w:rPr>
                <w:ins w:id="635" w:author="AlastairF" w:date="2020-11-05T09:56:00Z"/>
              </w:rPr>
            </w:pPr>
          </w:p>
        </w:tc>
      </w:tr>
      <w:tr w:rsidR="00740A7A" w14:paraId="0D33DB19" w14:textId="77777777" w:rsidTr="00740A7A">
        <w:trPr>
          <w:trHeight w:val="339"/>
          <w:ins w:id="636" w:author="AlastairF" w:date="2020-11-05T10:24:00Z"/>
        </w:trPr>
        <w:tc>
          <w:tcPr>
            <w:tcW w:w="3595" w:type="dxa"/>
          </w:tcPr>
          <w:p w14:paraId="6BA6DA55" w14:textId="6D936339" w:rsidR="00740A7A" w:rsidRDefault="00740A7A" w:rsidP="00ED43DC">
            <w:pPr>
              <w:pStyle w:val="BodyText-EDI0"/>
              <w:spacing w:before="0" w:after="0"/>
              <w:rPr>
                <w:ins w:id="637" w:author="AlastairF" w:date="2020-11-05T10:24:00Z"/>
              </w:rPr>
            </w:pPr>
            <w:ins w:id="638" w:author="AlastairF" w:date="2020-11-05T10:29:00Z">
              <w:r w:rsidRPr="00DF59C4">
                <w:t>Intercept + dnon</w:t>
              </w:r>
              <w:r>
                <w:t xml:space="preserve"> + d2d</w:t>
              </w:r>
            </w:ins>
          </w:p>
        </w:tc>
        <w:tc>
          <w:tcPr>
            <w:tcW w:w="5889" w:type="dxa"/>
          </w:tcPr>
          <w:p w14:paraId="38CF8BD2" w14:textId="77777777" w:rsidR="00740A7A" w:rsidRDefault="00740A7A" w:rsidP="00ED43DC">
            <w:pPr>
              <w:pStyle w:val="BodyText-EDI0"/>
              <w:spacing w:before="0" w:after="0"/>
              <w:rPr>
                <w:ins w:id="639" w:author="AlastairF" w:date="2020-11-05T10:24:00Z"/>
              </w:rPr>
            </w:pPr>
          </w:p>
        </w:tc>
      </w:tr>
      <w:tr w:rsidR="00740A7A" w14:paraId="2037FF64" w14:textId="77777777" w:rsidTr="00740A7A">
        <w:trPr>
          <w:trHeight w:val="325"/>
          <w:ins w:id="640" w:author="AlastairF" w:date="2020-11-05T10:24:00Z"/>
        </w:trPr>
        <w:tc>
          <w:tcPr>
            <w:tcW w:w="3595" w:type="dxa"/>
          </w:tcPr>
          <w:p w14:paraId="5DE0B8A1" w14:textId="60992505" w:rsidR="00740A7A" w:rsidRDefault="00740A7A" w:rsidP="00ED43DC">
            <w:pPr>
              <w:pStyle w:val="BodyText-EDI0"/>
              <w:spacing w:before="0" w:after="0"/>
              <w:rPr>
                <w:ins w:id="641" w:author="AlastairF" w:date="2020-11-05T10:24:00Z"/>
              </w:rPr>
            </w:pPr>
            <w:ins w:id="642" w:author="AlastairF" w:date="2020-11-05T10:30:00Z">
              <w:r w:rsidRPr="00DF59C4">
                <w:t>Intercept + dnon</w:t>
              </w:r>
              <w:r>
                <w:t xml:space="preserve"> + NDVI</w:t>
              </w:r>
            </w:ins>
          </w:p>
        </w:tc>
        <w:tc>
          <w:tcPr>
            <w:tcW w:w="5889" w:type="dxa"/>
          </w:tcPr>
          <w:p w14:paraId="32F29B2E" w14:textId="77777777" w:rsidR="00740A7A" w:rsidRDefault="00740A7A" w:rsidP="00ED43DC">
            <w:pPr>
              <w:pStyle w:val="BodyText-EDI0"/>
              <w:spacing w:before="0" w:after="0"/>
              <w:rPr>
                <w:ins w:id="643" w:author="AlastairF" w:date="2020-11-05T10:24:00Z"/>
              </w:rPr>
            </w:pPr>
          </w:p>
        </w:tc>
      </w:tr>
      <w:tr w:rsidR="00740A7A" w14:paraId="67280089" w14:textId="77777777" w:rsidTr="00740A7A">
        <w:trPr>
          <w:trHeight w:val="339"/>
          <w:ins w:id="644" w:author="AlastairF" w:date="2020-11-05T10:24:00Z"/>
        </w:trPr>
        <w:tc>
          <w:tcPr>
            <w:tcW w:w="3595" w:type="dxa"/>
          </w:tcPr>
          <w:p w14:paraId="5AA4D25D" w14:textId="3FCAA13B" w:rsidR="00740A7A" w:rsidRDefault="00740A7A" w:rsidP="00ED43DC">
            <w:pPr>
              <w:pStyle w:val="BodyText-EDI0"/>
              <w:spacing w:before="0" w:after="0"/>
              <w:rPr>
                <w:ins w:id="645" w:author="AlastairF" w:date="2020-11-05T10:24:00Z"/>
              </w:rPr>
            </w:pPr>
            <w:ins w:id="646" w:author="AlastairF" w:date="2020-11-05T10:30:00Z">
              <w:r w:rsidRPr="00DF59C4">
                <w:t>Intercept +</w:t>
              </w:r>
            </w:ins>
            <w:ins w:id="647" w:author="AlastairF" w:date="2020-11-05T10:53:00Z">
              <w:r>
                <w:t xml:space="preserve"> </w:t>
              </w:r>
            </w:ins>
            <w:ins w:id="648" w:author="AlastairF" w:date="2020-11-05T10:30:00Z">
              <w:r>
                <w:t>NDVI</w:t>
              </w:r>
            </w:ins>
            <w:ins w:id="649" w:author="AlastairF" w:date="2020-11-05T10:52:00Z">
              <w:r>
                <w:t xml:space="preserve"> + d2d</w:t>
              </w:r>
            </w:ins>
          </w:p>
        </w:tc>
        <w:tc>
          <w:tcPr>
            <w:tcW w:w="5889" w:type="dxa"/>
          </w:tcPr>
          <w:p w14:paraId="44CC2804" w14:textId="77777777" w:rsidR="00740A7A" w:rsidRDefault="00740A7A" w:rsidP="00ED43DC">
            <w:pPr>
              <w:pStyle w:val="BodyText-EDI0"/>
              <w:spacing w:before="0" w:after="0"/>
              <w:rPr>
                <w:ins w:id="650" w:author="AlastairF" w:date="2020-11-05T10:24:00Z"/>
              </w:rPr>
            </w:pPr>
          </w:p>
        </w:tc>
      </w:tr>
      <w:tr w:rsidR="00740A7A" w14:paraId="2872A11E" w14:textId="77777777" w:rsidTr="00740A7A">
        <w:trPr>
          <w:trHeight w:val="325"/>
          <w:ins w:id="651" w:author="AlastairF" w:date="2020-11-05T10:52:00Z"/>
        </w:trPr>
        <w:tc>
          <w:tcPr>
            <w:tcW w:w="3595" w:type="dxa"/>
          </w:tcPr>
          <w:p w14:paraId="09C69DC6" w14:textId="42C8B895" w:rsidR="00740A7A" w:rsidRDefault="00740A7A" w:rsidP="004325F2">
            <w:pPr>
              <w:pStyle w:val="BodyText-EDI0"/>
              <w:spacing w:before="0" w:after="0"/>
              <w:rPr>
                <w:ins w:id="652" w:author="AlastairF" w:date="2020-11-05T10:52:00Z"/>
              </w:rPr>
            </w:pPr>
            <w:ins w:id="653" w:author="AlastairF" w:date="2020-11-05T10:52:00Z">
              <w:r w:rsidRPr="00DF59C4">
                <w:t>Intercept + dnon</w:t>
              </w:r>
              <w:r>
                <w:t xml:space="preserve"> + d2d +</w:t>
              </w:r>
            </w:ins>
            <w:ins w:id="654" w:author="AlastairF" w:date="2020-11-05T10:54:00Z">
              <w:r>
                <w:t xml:space="preserve"> </w:t>
              </w:r>
            </w:ins>
            <w:ins w:id="655" w:author="AlastairF" w:date="2020-11-05T10:52:00Z">
              <w:r>
                <w:t>NDVI</w:t>
              </w:r>
            </w:ins>
          </w:p>
        </w:tc>
        <w:tc>
          <w:tcPr>
            <w:tcW w:w="5889" w:type="dxa"/>
          </w:tcPr>
          <w:p w14:paraId="370A7D38" w14:textId="77777777" w:rsidR="00740A7A" w:rsidRDefault="00740A7A" w:rsidP="004325F2">
            <w:pPr>
              <w:pStyle w:val="BodyText-EDI0"/>
              <w:spacing w:before="0" w:after="0"/>
              <w:rPr>
                <w:ins w:id="656" w:author="AlastairF" w:date="2020-11-05T10:52:00Z"/>
              </w:rPr>
            </w:pPr>
          </w:p>
        </w:tc>
      </w:tr>
      <w:tr w:rsidR="00740A7A" w14:paraId="4623D610" w14:textId="77777777" w:rsidTr="00740A7A">
        <w:trPr>
          <w:trHeight w:val="339"/>
          <w:ins w:id="657" w:author="AlastairF" w:date="2020-11-05T10:24:00Z"/>
        </w:trPr>
        <w:tc>
          <w:tcPr>
            <w:tcW w:w="3595" w:type="dxa"/>
          </w:tcPr>
          <w:p w14:paraId="121DE3DD" w14:textId="10AFB7B6" w:rsidR="00740A7A" w:rsidRDefault="00740A7A" w:rsidP="00ED43DC">
            <w:pPr>
              <w:pStyle w:val="BodyText-EDI0"/>
              <w:spacing w:before="0" w:after="0"/>
              <w:rPr>
                <w:ins w:id="658" w:author="AlastairF" w:date="2020-11-05T10:24:00Z"/>
              </w:rPr>
            </w:pPr>
            <w:ins w:id="659" w:author="AlastairF" w:date="2020-11-05T10:54:00Z">
              <w:r>
                <w:t>Top model + space</w:t>
              </w:r>
            </w:ins>
          </w:p>
        </w:tc>
        <w:tc>
          <w:tcPr>
            <w:tcW w:w="5889" w:type="dxa"/>
          </w:tcPr>
          <w:p w14:paraId="44B3F0A5" w14:textId="77777777" w:rsidR="00740A7A" w:rsidRDefault="00740A7A" w:rsidP="00ED43DC">
            <w:pPr>
              <w:pStyle w:val="BodyText-EDI0"/>
              <w:spacing w:before="0" w:after="0"/>
              <w:rPr>
                <w:ins w:id="660" w:author="AlastairF" w:date="2020-11-05T10:24:00Z"/>
              </w:rPr>
            </w:pPr>
          </w:p>
        </w:tc>
      </w:tr>
      <w:tr w:rsidR="00740A7A" w14:paraId="4A5B7937" w14:textId="77777777" w:rsidTr="00740A7A">
        <w:trPr>
          <w:trHeight w:val="325"/>
          <w:ins w:id="661" w:author="AlastairF" w:date="2020-11-05T10:53:00Z"/>
        </w:trPr>
        <w:tc>
          <w:tcPr>
            <w:tcW w:w="3595" w:type="dxa"/>
          </w:tcPr>
          <w:p w14:paraId="25FE31A3" w14:textId="42C311FA" w:rsidR="00740A7A" w:rsidRDefault="00740A7A" w:rsidP="00ED43DC">
            <w:pPr>
              <w:pStyle w:val="BodyText-EDI0"/>
              <w:spacing w:before="0" w:after="0"/>
              <w:rPr>
                <w:ins w:id="662" w:author="AlastairF" w:date="2020-11-05T10:53:00Z"/>
              </w:rPr>
            </w:pPr>
            <w:ins w:id="663" w:author="AlastairF" w:date="2020-11-05T10:55:00Z">
              <w:r>
                <w:t>Top model + space + static</w:t>
              </w:r>
            </w:ins>
          </w:p>
        </w:tc>
        <w:tc>
          <w:tcPr>
            <w:tcW w:w="5889" w:type="dxa"/>
          </w:tcPr>
          <w:p w14:paraId="0A787635" w14:textId="77777777" w:rsidR="00740A7A" w:rsidRDefault="00740A7A" w:rsidP="00ED43DC">
            <w:pPr>
              <w:pStyle w:val="BodyText-EDI0"/>
              <w:spacing w:before="0" w:after="0"/>
              <w:rPr>
                <w:ins w:id="664" w:author="AlastairF" w:date="2020-11-05T10:53:00Z"/>
              </w:rPr>
            </w:pPr>
          </w:p>
        </w:tc>
      </w:tr>
      <w:tr w:rsidR="00740A7A" w14:paraId="12E598E9" w14:textId="77777777" w:rsidTr="00740A7A">
        <w:trPr>
          <w:trHeight w:val="339"/>
          <w:ins w:id="665" w:author="AlastairF" w:date="2020-11-05T10:53:00Z"/>
        </w:trPr>
        <w:tc>
          <w:tcPr>
            <w:tcW w:w="3595" w:type="dxa"/>
          </w:tcPr>
          <w:p w14:paraId="39EE7ECD" w14:textId="114628EA" w:rsidR="00740A7A" w:rsidRDefault="00740A7A" w:rsidP="00ED43DC">
            <w:pPr>
              <w:pStyle w:val="BodyText-EDI0"/>
              <w:spacing w:before="0" w:after="0"/>
              <w:rPr>
                <w:ins w:id="666" w:author="AlastairF" w:date="2020-11-05T10:53:00Z"/>
              </w:rPr>
            </w:pPr>
            <w:ins w:id="667" w:author="AlastairF" w:date="2020-11-05T10:55:00Z">
              <w:r>
                <w:t xml:space="preserve">Top model + space + </w:t>
              </w:r>
            </w:ins>
            <w:ins w:id="668" w:author="AlastairF" w:date="2020-11-05T10:56:00Z">
              <w:r>
                <w:t>AR1</w:t>
              </w:r>
            </w:ins>
          </w:p>
        </w:tc>
        <w:tc>
          <w:tcPr>
            <w:tcW w:w="5889" w:type="dxa"/>
          </w:tcPr>
          <w:p w14:paraId="0391FEB8" w14:textId="77777777" w:rsidR="00740A7A" w:rsidRDefault="00740A7A" w:rsidP="00ED43DC">
            <w:pPr>
              <w:pStyle w:val="BodyText-EDI0"/>
              <w:spacing w:before="0" w:after="0"/>
              <w:rPr>
                <w:ins w:id="669" w:author="AlastairF" w:date="2020-11-05T10:53:00Z"/>
              </w:rPr>
            </w:pPr>
          </w:p>
        </w:tc>
      </w:tr>
      <w:bookmarkEnd w:id="615"/>
    </w:tbl>
    <w:p w14:paraId="44086299" w14:textId="2C1B0AAF" w:rsidR="00ED43DC" w:rsidDel="003163EA" w:rsidRDefault="00ED43DC" w:rsidP="00D6606D">
      <w:pPr>
        <w:pStyle w:val="BodyText-EDI0"/>
        <w:rPr>
          <w:del w:id="670" w:author="AlastairF" w:date="2020-11-05T14:21:00Z"/>
        </w:rPr>
      </w:pPr>
    </w:p>
    <w:p w14:paraId="0FED65CA" w14:textId="77777777" w:rsidR="00DF37B5" w:rsidRDefault="00DF37B5" w:rsidP="00DF37B5">
      <w:pPr>
        <w:pStyle w:val="Heading4"/>
        <w:keepNext/>
        <w:keepLines/>
      </w:pPr>
      <w:bookmarkStart w:id="671" w:name="_Hlk52455040"/>
      <w:bookmarkEnd w:id="267"/>
      <w:bookmarkEnd w:id="437"/>
      <w:r>
        <w:t>Small Mammal Monitoring</w:t>
      </w:r>
    </w:p>
    <w:p w14:paraId="2166A7EA" w14:textId="505EF077" w:rsidR="00DF37B5" w:rsidRPr="004436CA" w:rsidDel="003163EA" w:rsidRDefault="00DF37B5" w:rsidP="00DF37B5">
      <w:pPr>
        <w:pStyle w:val="BodyText-EDI"/>
        <w:keepNext/>
        <w:keepLines/>
        <w:rPr>
          <w:del w:id="672" w:author="AlastairF" w:date="2020-11-05T14:21:00Z"/>
        </w:rPr>
      </w:pPr>
      <w:bookmarkStart w:id="673" w:name="_Toc496782933"/>
      <w:bookmarkStart w:id="674" w:name="_Toc496785046"/>
      <w:bookmarkStart w:id="675" w:name="_Toc496785839"/>
      <w:bookmarkStart w:id="676" w:name="_Toc496791382"/>
      <w:bookmarkStart w:id="677" w:name="_Toc496795733"/>
      <w:bookmarkStart w:id="678" w:name="_Toc496796402"/>
      <w:bookmarkStart w:id="679" w:name="_Toc496782934"/>
      <w:bookmarkStart w:id="680" w:name="_Toc496785047"/>
      <w:bookmarkStart w:id="681" w:name="_Toc496785840"/>
      <w:bookmarkStart w:id="682" w:name="_Toc496791383"/>
      <w:bookmarkStart w:id="683" w:name="_Toc496795734"/>
      <w:bookmarkStart w:id="684" w:name="_Toc496796403"/>
      <w:bookmarkStart w:id="685" w:name="_Toc496782935"/>
      <w:bookmarkStart w:id="686" w:name="_Toc496785048"/>
      <w:bookmarkStart w:id="687" w:name="_Toc496785841"/>
      <w:bookmarkStart w:id="688" w:name="_Toc496791384"/>
      <w:bookmarkStart w:id="689" w:name="_Toc496795735"/>
      <w:bookmarkStart w:id="690" w:name="_Toc496796404"/>
      <w:bookmarkStart w:id="691" w:name="_Toc496782936"/>
      <w:bookmarkStart w:id="692" w:name="_Toc496785049"/>
      <w:bookmarkStart w:id="693" w:name="_Toc496785842"/>
      <w:bookmarkStart w:id="694" w:name="_Toc496791385"/>
      <w:bookmarkStart w:id="695" w:name="_Toc496795736"/>
      <w:bookmarkStart w:id="696" w:name="_Toc496796405"/>
      <w:bookmarkStart w:id="697" w:name="_Toc496782937"/>
      <w:bookmarkStart w:id="698" w:name="_Toc496785050"/>
      <w:bookmarkStart w:id="699" w:name="_Toc496785843"/>
      <w:bookmarkStart w:id="700" w:name="_Toc496791386"/>
      <w:bookmarkStart w:id="701" w:name="_Toc496795737"/>
      <w:bookmarkStart w:id="702" w:name="_Toc496796406"/>
      <w:bookmarkStart w:id="703" w:name="_Toc496782938"/>
      <w:bookmarkStart w:id="704" w:name="_Toc496785051"/>
      <w:bookmarkStart w:id="705" w:name="_Toc496785844"/>
      <w:bookmarkStart w:id="706" w:name="_Toc496791387"/>
      <w:bookmarkStart w:id="707" w:name="_Toc496795738"/>
      <w:bookmarkStart w:id="708" w:name="_Toc496796407"/>
      <w:bookmarkStart w:id="709" w:name="_Toc496782939"/>
      <w:bookmarkStart w:id="710" w:name="_Toc496785052"/>
      <w:bookmarkStart w:id="711" w:name="_Toc496785845"/>
      <w:bookmarkStart w:id="712" w:name="_Toc496791388"/>
      <w:bookmarkStart w:id="713" w:name="_Toc496795739"/>
      <w:bookmarkStart w:id="714" w:name="_Toc496796408"/>
      <w:bookmarkStart w:id="715" w:name="_Toc496782940"/>
      <w:bookmarkStart w:id="716" w:name="_Toc496785053"/>
      <w:bookmarkStart w:id="717" w:name="_Toc496785846"/>
      <w:bookmarkStart w:id="718" w:name="_Toc496791389"/>
      <w:bookmarkStart w:id="719" w:name="_Toc496795740"/>
      <w:bookmarkStart w:id="720" w:name="_Toc496796409"/>
      <w:bookmarkStart w:id="721" w:name="_Toc496782941"/>
      <w:bookmarkStart w:id="722" w:name="_Toc496785054"/>
      <w:bookmarkStart w:id="723" w:name="_Toc496785847"/>
      <w:bookmarkStart w:id="724" w:name="_Toc496791390"/>
      <w:bookmarkStart w:id="725" w:name="_Toc496795741"/>
      <w:bookmarkStart w:id="726" w:name="_Toc496796410"/>
      <w:bookmarkStart w:id="727" w:name="_Toc496782942"/>
      <w:bookmarkStart w:id="728" w:name="_Toc496785055"/>
      <w:bookmarkStart w:id="729" w:name="_Toc496785848"/>
      <w:bookmarkStart w:id="730" w:name="_Toc496791391"/>
      <w:bookmarkStart w:id="731" w:name="_Toc496795742"/>
      <w:bookmarkStart w:id="732" w:name="_Toc496796411"/>
      <w:bookmarkStart w:id="733" w:name="_Toc496782943"/>
      <w:bookmarkStart w:id="734" w:name="_Toc496785056"/>
      <w:bookmarkStart w:id="735" w:name="_Toc496785849"/>
      <w:bookmarkStart w:id="736" w:name="_Toc496791392"/>
      <w:bookmarkStart w:id="737" w:name="_Toc496795743"/>
      <w:bookmarkStart w:id="738" w:name="_Toc496796412"/>
      <w:bookmarkStart w:id="739" w:name="_Toc496782944"/>
      <w:bookmarkStart w:id="740" w:name="_Toc496785057"/>
      <w:bookmarkStart w:id="741" w:name="_Toc496785850"/>
      <w:bookmarkStart w:id="742" w:name="_Toc496791393"/>
      <w:bookmarkStart w:id="743" w:name="_Toc496795744"/>
      <w:bookmarkStart w:id="744" w:name="_Toc496796413"/>
      <w:bookmarkStart w:id="745" w:name="_Toc496782945"/>
      <w:bookmarkStart w:id="746" w:name="_Toc496785058"/>
      <w:bookmarkStart w:id="747" w:name="_Toc496785851"/>
      <w:bookmarkStart w:id="748" w:name="_Toc496791394"/>
      <w:bookmarkStart w:id="749" w:name="_Toc496795745"/>
      <w:bookmarkStart w:id="750" w:name="_Toc496796414"/>
      <w:bookmarkStart w:id="751" w:name="_Toc496782946"/>
      <w:bookmarkStart w:id="752" w:name="_Toc496785059"/>
      <w:bookmarkStart w:id="753" w:name="_Toc496785852"/>
      <w:bookmarkStart w:id="754" w:name="_Toc496791395"/>
      <w:bookmarkStart w:id="755" w:name="_Toc496795746"/>
      <w:bookmarkStart w:id="756" w:name="_Toc496796415"/>
      <w:bookmarkStart w:id="757" w:name="_Toc496782947"/>
      <w:bookmarkStart w:id="758" w:name="_Toc496785060"/>
      <w:bookmarkStart w:id="759" w:name="_Toc496785853"/>
      <w:bookmarkStart w:id="760" w:name="_Toc496791396"/>
      <w:bookmarkStart w:id="761" w:name="_Toc496795747"/>
      <w:bookmarkStart w:id="762" w:name="_Toc496796416"/>
      <w:bookmarkStart w:id="763" w:name="_Toc496782948"/>
      <w:bookmarkStart w:id="764" w:name="_Toc496785061"/>
      <w:bookmarkStart w:id="765" w:name="_Toc496785854"/>
      <w:bookmarkStart w:id="766" w:name="_Toc496791397"/>
      <w:bookmarkStart w:id="767" w:name="_Toc496795748"/>
      <w:bookmarkStart w:id="768" w:name="_Toc496796417"/>
      <w:bookmarkStart w:id="769" w:name="_Toc496782949"/>
      <w:bookmarkStart w:id="770" w:name="_Toc496785062"/>
      <w:bookmarkStart w:id="771" w:name="_Toc496785855"/>
      <w:bookmarkStart w:id="772" w:name="_Toc496791398"/>
      <w:bookmarkStart w:id="773" w:name="_Toc496795749"/>
      <w:bookmarkStart w:id="774" w:name="_Toc496796418"/>
      <w:bookmarkStart w:id="775" w:name="_Toc496782950"/>
      <w:bookmarkStart w:id="776" w:name="_Toc496785063"/>
      <w:bookmarkStart w:id="777" w:name="_Toc496785856"/>
      <w:bookmarkStart w:id="778" w:name="_Toc496791399"/>
      <w:bookmarkStart w:id="779" w:name="_Toc496795750"/>
      <w:bookmarkStart w:id="780" w:name="_Toc496796419"/>
      <w:bookmarkStart w:id="781" w:name="_Toc496782951"/>
      <w:bookmarkStart w:id="782" w:name="_Toc496785064"/>
      <w:bookmarkStart w:id="783" w:name="_Toc496785857"/>
      <w:bookmarkStart w:id="784" w:name="_Toc496791400"/>
      <w:bookmarkStart w:id="785" w:name="_Toc496795751"/>
      <w:bookmarkStart w:id="786" w:name="_Toc496796420"/>
      <w:bookmarkStart w:id="787" w:name="_Toc504576290"/>
      <w:bookmarkEnd w:id="671"/>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r>
        <w:t>T</w:t>
      </w:r>
      <w:r w:rsidRPr="004436CA">
        <w:t xml:space="preserve">wo </w:t>
      </w:r>
      <w:r>
        <w:t xml:space="preserve">small mammal </w:t>
      </w:r>
      <w:r w:rsidRPr="004436CA">
        <w:t xml:space="preserve">trapping sessions </w:t>
      </w:r>
      <w:r>
        <w:t xml:space="preserve">were conducted from June </w:t>
      </w:r>
      <w:del w:id="788" w:author="Erik Hedlin" w:date="2020-10-19T10:49:00Z">
        <w:r w:rsidDel="00B7170F">
          <w:delText xml:space="preserve">16 </w:delText>
        </w:r>
      </w:del>
      <w:ins w:id="789" w:author="Erik Hedlin" w:date="2020-10-19T10:49:00Z">
        <w:r w:rsidR="00B7170F">
          <w:t xml:space="preserve">30 </w:t>
        </w:r>
      </w:ins>
      <w:r>
        <w:rPr>
          <w:rFonts w:eastAsiaTheme="minorEastAsia"/>
          <w:szCs w:val="24"/>
        </w:rPr>
        <w:t xml:space="preserve">to </w:t>
      </w:r>
      <w:del w:id="790" w:author="Erik Hedlin" w:date="2020-10-19T10:49:00Z">
        <w:r w:rsidDel="00B7170F">
          <w:delText xml:space="preserve">22 </w:delText>
        </w:r>
      </w:del>
      <w:ins w:id="791" w:author="Erik Hedlin" w:date="2020-10-19T10:49:00Z">
        <w:r w:rsidR="00B7170F">
          <w:t xml:space="preserve">July 3, </w:t>
        </w:r>
      </w:ins>
      <w:r>
        <w:t xml:space="preserve">and August 7 </w:t>
      </w:r>
      <w:r>
        <w:rPr>
          <w:rFonts w:eastAsiaTheme="minorEastAsia"/>
          <w:szCs w:val="24"/>
        </w:rPr>
        <w:t>to</w:t>
      </w:r>
      <w:r>
        <w:t xml:space="preserve"> 14, 20</w:t>
      </w:r>
      <w:ins w:id="792" w:author="Erik Hedlin" w:date="2020-10-19T09:49:00Z">
        <w:r w:rsidR="00E35BDB">
          <w:t>20</w:t>
        </w:r>
      </w:ins>
      <w:del w:id="793"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ins w:id="794" w:author="AlastairF" w:date="2020-11-05T14:21:00Z">
        <w:r w:rsidR="003163EA">
          <w:t xml:space="preserve"> </w:t>
        </w:r>
      </w:ins>
    </w:p>
    <w:p w14:paraId="2ED49574" w14:textId="70D65C41" w:rsidR="00DF37B5" w:rsidRDefault="00DF37B5">
      <w:pPr>
        <w:pStyle w:val="BodyText-EDI"/>
        <w:keepNext/>
        <w:keepLines/>
        <w:pPrChange w:id="795" w:author="AlastairF" w:date="2020-11-05T14:21:00Z">
          <w:pPr>
            <w:pStyle w:val="BodyText-EDI"/>
          </w:pPr>
        </w:pPrChange>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w:t>
      </w:r>
      <w:ins w:id="796" w:author="AlastairF" w:date="2020-11-03T12:10:00Z">
        <w:r w:rsidR="00005F51">
          <w:t>,</w:t>
        </w:r>
      </w:ins>
      <w:r w:rsidRPr="004436CA">
        <w:t xml:space="preserve"> and baited with peanut butter</w:t>
      </w:r>
      <w:r>
        <w:t>.</w:t>
      </w:r>
      <w:ins w:id="797" w:author="AlastairF" w:date="2020-10-29T10:19:00Z">
        <w:r w:rsidR="0056228C">
          <w:t xml:space="preserve"> </w:t>
        </w:r>
      </w:ins>
      <w:r>
        <w:t>T</w:t>
      </w:r>
      <w:r w:rsidRPr="004436CA">
        <w:t xml:space="preserve">raps were checked once daily for </w:t>
      </w:r>
      <w:del w:id="798" w:author="AlastairF" w:date="2020-10-01T15:07:00Z">
        <w:r w:rsidRPr="004436CA" w:rsidDel="00AF2D30">
          <w:delText xml:space="preserve">six </w:delText>
        </w:r>
      </w:del>
      <w:ins w:id="799" w:author="AlastairF" w:date="2020-10-01T15:07:00Z">
        <w:r w:rsidR="00AF2D30">
          <w:t>three</w:t>
        </w:r>
        <w:r w:rsidR="00AF2D30" w:rsidRPr="004436CA">
          <w:t xml:space="preserve"> </w:t>
        </w:r>
      </w:ins>
      <w:r w:rsidRPr="004436CA">
        <w:t xml:space="preserve">trap-nights, resulting in </w:t>
      </w:r>
      <w:del w:id="800" w:author="AlastairF" w:date="2020-10-01T15:07:00Z">
        <w:r w:rsidRPr="004436CA" w:rsidDel="00AF2D30">
          <w:delText>1</w:delText>
        </w:r>
        <w:r w:rsidDel="00AF2D30">
          <w:delText>,</w:delText>
        </w:r>
        <w:r w:rsidRPr="004436CA" w:rsidDel="00AF2D30">
          <w:delText>440</w:delText>
        </w:r>
      </w:del>
      <w:ins w:id="801"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A57AFCC" w14:textId="0A55DC46" w:rsidR="00005F51" w:rsidRDefault="00005F51" w:rsidP="00DF37B5">
      <w:pPr>
        <w:pStyle w:val="BodyText-EDI"/>
        <w:rPr>
          <w:ins w:id="802" w:author="AlastairF" w:date="2020-11-03T12:16:00Z"/>
        </w:rPr>
      </w:pPr>
      <w:ins w:id="803" w:author="AlastairF" w:date="2020-11-03T12:14:00Z">
        <w:r w:rsidRPr="00005F51">
          <w:t xml:space="preserve">We </w:t>
        </w:r>
      </w:ins>
      <w:ins w:id="804" w:author="AlastairF" w:date="2020-11-03T12:22:00Z">
        <w:r w:rsidR="00017183">
          <w:t xml:space="preserve">calculated </w:t>
        </w:r>
      </w:ins>
      <w:ins w:id="805" w:author="AlastairF" w:date="2020-11-03T12:16:00Z">
        <w:r>
          <w:t xml:space="preserve">relative abundance </w:t>
        </w:r>
      </w:ins>
      <w:ins w:id="806" w:author="AlastairF" w:date="2020-11-03T12:27:00Z">
        <w:r w:rsidR="00017183">
          <w:t>for the period 2</w:t>
        </w:r>
      </w:ins>
      <w:ins w:id="807" w:author="AlastairF" w:date="2020-11-03T12:28:00Z">
        <w:r w:rsidR="00017183">
          <w:t xml:space="preserve">018 – 2020, </w:t>
        </w:r>
      </w:ins>
      <w:ins w:id="808" w:author="AlastairF" w:date="2020-11-03T12:16:00Z">
        <w:r>
          <w:t>as follows:</w:t>
        </w:r>
      </w:ins>
    </w:p>
    <w:p w14:paraId="3CC106F3" w14:textId="53B22AD1" w:rsidR="00017183" w:rsidRDefault="00005F51" w:rsidP="00017183">
      <w:pPr>
        <w:pStyle w:val="BodyText-EDI"/>
        <w:jc w:val="center"/>
        <w:rPr>
          <w:ins w:id="809" w:author="AlastairF" w:date="2020-11-03T12:21:00Z"/>
        </w:rPr>
      </w:pPr>
      <w:ins w:id="810" w:author="AlastairF" w:date="2020-11-03T12:14:00Z">
        <w:r w:rsidRPr="00005F51">
          <w:t>number of individuals caught per 100 trap-nights</w:t>
        </w:r>
      </w:ins>
      <w:ins w:id="811" w:author="AlastairF" w:date="2020-11-03T12:21:00Z">
        <w:r w:rsidR="00017183">
          <w:t xml:space="preserve"> </w:t>
        </w:r>
      </w:ins>
      <m:oMath>
        <m:r>
          <w:ins w:id="812" w:author="AlastairF" w:date="2020-11-03T12:20:00Z">
            <w:rPr>
              <w:rFonts w:ascii="Cambria Math" w:hAnsi="Cambria Math"/>
            </w:rPr>
            <m:t>=</m:t>
          </w:ins>
        </m:r>
        <m:d>
          <m:dPr>
            <m:ctrlPr>
              <w:ins w:id="813" w:author="AlastairF" w:date="2020-11-03T12:20:00Z">
                <w:rPr>
                  <w:rFonts w:ascii="Cambria Math" w:hAnsi="Cambria Math"/>
                  <w:i/>
                </w:rPr>
              </w:ins>
            </m:ctrlPr>
          </m:dPr>
          <m:e>
            <m:f>
              <m:fPr>
                <m:ctrlPr>
                  <w:ins w:id="814" w:author="AlastairF" w:date="2020-11-03T12:20:00Z">
                    <w:rPr>
                      <w:rFonts w:ascii="Cambria Math" w:hAnsi="Cambria Math"/>
                      <w:i/>
                    </w:rPr>
                  </w:ins>
                </m:ctrlPr>
              </m:fPr>
              <m:num>
                <m:r>
                  <w:ins w:id="815" w:author="AlastairF" w:date="2020-11-03T12:20:00Z">
                    <m:rPr>
                      <m:sty m:val="p"/>
                    </m:rPr>
                    <w:rPr>
                      <w:rFonts w:ascii="Cambria Math" w:hAnsi="Cambria Math"/>
                    </w:rPr>
                    <m:t xml:space="preserve">number of lemmings trapped </m:t>
                  </w:ins>
                </m:r>
              </m:num>
              <m:den>
                <m:r>
                  <w:ins w:id="816" w:author="AlastairF" w:date="2020-11-03T12:20:00Z">
                    <m:rPr>
                      <m:sty m:val="p"/>
                    </m:rPr>
                    <w:rPr>
                      <w:rFonts w:ascii="Cambria Math" w:hAnsi="Cambria Math"/>
                    </w:rPr>
                    <m:t>standardized trap-nights</m:t>
                  </w:ins>
                </m:r>
                <m:r>
                  <w:ins w:id="817" w:author="AlastairF" w:date="2020-11-03T12:20:00Z">
                    <w:rPr>
                      <w:rFonts w:ascii="Cambria Math" w:hAnsi="Cambria Math"/>
                    </w:rPr>
                    <m:t xml:space="preserve"> </m:t>
                  </w:ins>
                </m:r>
              </m:den>
            </m:f>
          </m:e>
        </m:d>
        <m:r>
          <w:ins w:id="818" w:author="AlastairF" w:date="2020-11-03T12:20:00Z">
            <w:rPr>
              <w:rFonts w:ascii="Cambria Math" w:hAnsi="Cambria Math"/>
            </w:rPr>
            <m:t>×100</m:t>
          </w:ins>
        </m:r>
      </m:oMath>
    </w:p>
    <w:p w14:paraId="1A7838CA" w14:textId="3F7A2776" w:rsidR="00017183" w:rsidRDefault="00005F51" w:rsidP="00DF37B5">
      <w:pPr>
        <w:pStyle w:val="BodyText-EDI"/>
        <w:rPr>
          <w:ins w:id="819" w:author="AlastairF" w:date="2020-11-03T12:23:00Z"/>
        </w:rPr>
      </w:pPr>
      <w:ins w:id="820" w:author="AlastairF" w:date="2020-11-03T12:14:00Z">
        <w:r w:rsidRPr="00005F51">
          <w:t xml:space="preserve">where </w:t>
        </w:r>
      </w:ins>
      <w:ins w:id="821" w:author="AlastairF" w:date="2020-11-03T12:22:00Z">
        <w:r w:rsidR="00017183">
          <w:t>s</w:t>
        </w:r>
      </w:ins>
      <w:ins w:id="822" w:author="AlastairF" w:date="2020-11-03T12:21:00Z">
        <w:r w:rsidR="00017183">
          <w:t xml:space="preserve">tandardized </w:t>
        </w:r>
      </w:ins>
      <w:ins w:id="823" w:author="AlastairF" w:date="2020-11-03T12:22:00Z">
        <w:r w:rsidR="00017183">
          <w:t>trap-nights</w:t>
        </w:r>
      </w:ins>
      <w:ins w:id="824" w:author="AlastairF" w:date="2020-11-03T12:23:00Z">
        <w:r w:rsidR="00017183">
          <w:t xml:space="preserve"> (STN) is estimated as follows:</w:t>
        </w:r>
      </w:ins>
    </w:p>
    <w:p w14:paraId="02723BB5" w14:textId="15B62E87" w:rsidR="00017183" w:rsidRPr="001028F0" w:rsidRDefault="00017183" w:rsidP="00017183">
      <w:pPr>
        <w:pStyle w:val="BodyText-EDI"/>
        <w:jc w:val="center"/>
        <w:rPr>
          <w:ins w:id="825" w:author="AlastairF" w:date="2020-11-03T12:22:00Z"/>
        </w:rPr>
      </w:pPr>
      <m:oMath>
        <m:r>
          <w:ins w:id="826" w:author="AlastairF" w:date="2020-11-03T12:23:00Z">
            <m:rPr>
              <m:sty m:val="p"/>
            </m:rPr>
            <w:rPr>
              <w:rFonts w:ascii="Cambria Math" w:hAnsi="Cambria Math"/>
            </w:rPr>
            <m:t>STN</m:t>
          </w:ins>
        </m:r>
        <m:r>
          <w:ins w:id="827" w:author="AlastairF" w:date="2020-11-03T12:24:00Z">
            <m:rPr>
              <m:sty m:val="p"/>
            </m:rPr>
            <w:rPr>
              <w:rFonts w:ascii="Cambria Math" w:hAnsi="Cambria Math"/>
            </w:rPr>
            <m:t>=total trap</m:t>
          </w:ins>
        </m:r>
        <m:r>
          <w:ins w:id="828" w:author="AlastairF" w:date="2020-11-03T12:25:00Z">
            <m:rPr>
              <m:sty m:val="p"/>
            </m:rPr>
            <w:rPr>
              <w:rFonts w:ascii="Cambria Math" w:hAnsi="Cambria Math"/>
            </w:rPr>
            <m:t xml:space="preserve"> </m:t>
          </w:ins>
        </m:r>
        <m:r>
          <w:ins w:id="829" w:author="AlastairF" w:date="2020-11-03T12:24:00Z">
            <m:rPr>
              <m:sty m:val="p"/>
            </m:rPr>
            <w:rPr>
              <w:rFonts w:ascii="Cambria Math" w:hAnsi="Cambria Math"/>
            </w:rPr>
            <m:t>nights</m:t>
          </w:ins>
        </m:r>
        <m:r>
          <w:ins w:id="830" w:author="AlastairF" w:date="2020-11-03T12:25:00Z">
            <m:rPr>
              <m:sty m:val="p"/>
            </m:rPr>
            <w:rPr>
              <w:rFonts w:ascii="Cambria Math" w:hAnsi="Cambria Math"/>
            </w:rPr>
            <m:t>-</m:t>
          </w:ins>
        </m:r>
        <m:d>
          <m:dPr>
            <m:ctrlPr>
              <w:ins w:id="831" w:author="AlastairF" w:date="2020-11-03T12:25:00Z">
                <w:rPr>
                  <w:rFonts w:ascii="Cambria Math" w:hAnsi="Cambria Math"/>
                  <w:iCs/>
                </w:rPr>
              </w:ins>
            </m:ctrlPr>
          </m:dPr>
          <m:e>
            <m:r>
              <w:ins w:id="832" w:author="AlastairF" w:date="2020-11-03T12:26:00Z">
                <m:rPr>
                  <m:sty m:val="p"/>
                </m:rPr>
                <w:rPr>
                  <w:rFonts w:ascii="Cambria Math" w:hAnsi="Cambria Math"/>
                </w:rPr>
                <m:t xml:space="preserve">number trapped + </m:t>
              </w:ins>
            </m:r>
            <w:commentRangeStart w:id="833"/>
            <m:r>
              <w:ins w:id="834" w:author="AlastairF" w:date="2020-11-03T12:26:00Z">
                <m:rPr>
                  <m:sty m:val="p"/>
                </m:rPr>
                <w:rPr>
                  <w:rFonts w:ascii="Cambria Math" w:hAnsi="Cambria Math"/>
                </w:rPr>
                <m:t>number of misfires</m:t>
              </w:ins>
            </m:r>
            <w:commentRangeEnd w:id="833"/>
            <m:r>
              <w:ins w:id="835" w:author="AlastairF" w:date="2020-11-05T14:21:00Z">
                <m:rPr>
                  <m:sty m:val="p"/>
                </m:rPr>
                <w:rPr>
                  <w:rStyle w:val="CommentReference"/>
                  <w:rFonts w:ascii="Cambria Math" w:eastAsiaTheme="minorHAnsi" w:hAnsi="Cambria Math" w:cstheme="minorBidi"/>
                  <w:lang w:val="en-CA" w:bidi="ar-SA"/>
                  <w:rPrChange w:id="836" w:author="AlastairF" w:date="2020-11-05T14:22:00Z">
                    <w:rPr>
                      <w:rStyle w:val="CommentReference"/>
                      <w:rFonts w:asciiTheme="minorHAnsi" w:eastAsiaTheme="minorHAnsi" w:hAnsiTheme="minorHAnsi" w:cstheme="minorBidi"/>
                      <w:lang w:val="en-CA" w:bidi="ar-SA"/>
                    </w:rPr>
                  </w:rPrChange>
                </w:rPr>
                <w:commentReference w:id="833"/>
              </w:ins>
            </m:r>
          </m:e>
        </m:d>
        <m:r>
          <w:ins w:id="837" w:author="AlastairF" w:date="2020-11-03T12:26:00Z">
            <w:rPr>
              <w:rFonts w:ascii="Cambria Math" w:hAnsi="Cambria Math"/>
            </w:rPr>
            <m:t>×100</m:t>
          </w:ins>
        </m:r>
      </m:oMath>
      <w:ins w:id="838" w:author="AlastairF" w:date="2020-11-03T12:23:00Z">
        <w:r w:rsidRPr="003163EA">
          <w:t xml:space="preserve"> </w:t>
        </w:r>
      </w:ins>
    </w:p>
    <w:p w14:paraId="3E8EFD31" w14:textId="36135B91" w:rsidR="0003356D" w:rsidRDefault="0003356D" w:rsidP="0003356D">
      <w:pPr>
        <w:pStyle w:val="Heading4"/>
        <w:keepNext/>
        <w:keepLines/>
        <w:rPr>
          <w:ins w:id="839" w:author="AlastairF" w:date="2020-10-01T14:30:00Z"/>
        </w:rPr>
      </w:pPr>
      <w:ins w:id="840" w:author="AlastairF" w:date="2020-10-01T14:30:00Z">
        <w:r>
          <w:lastRenderedPageBreak/>
          <w:t xml:space="preserve">Avian </w:t>
        </w:r>
        <w:r w:rsidR="00A629CD">
          <w:t>Prey Mo</w:t>
        </w:r>
      </w:ins>
      <w:ins w:id="841" w:author="AlastairF" w:date="2020-10-01T14:31:00Z">
        <w:r w:rsidR="00A629CD">
          <w:t>n</w:t>
        </w:r>
      </w:ins>
      <w:ins w:id="842" w:author="AlastairF" w:date="2020-10-01T14:30:00Z">
        <w:r w:rsidR="00A629CD">
          <w:t>itori</w:t>
        </w:r>
      </w:ins>
      <w:ins w:id="843" w:author="AlastairF" w:date="2020-10-01T14:31:00Z">
        <w:r w:rsidR="00A629CD">
          <w:t>ng</w:t>
        </w:r>
      </w:ins>
    </w:p>
    <w:p w14:paraId="5E097297" w14:textId="0EB00BE4" w:rsidR="00B52964" w:rsidRDefault="00975776" w:rsidP="00B52964">
      <w:pPr>
        <w:pStyle w:val="BodyText--EDI"/>
        <w:rPr>
          <w:ins w:id="844" w:author="AlastairF" w:date="2020-10-29T10:26:00Z"/>
        </w:rPr>
      </w:pPr>
      <w:ins w:id="845" w:author="kevin.hawkshaw@sympatico.ca" w:date="2020-10-20T15:08:00Z">
        <w:r>
          <w:t xml:space="preserve">Surveys were conducted within a minimum bounding polygon </w:t>
        </w:r>
        <w:del w:id="846" w:author="AlastairF" w:date="2020-10-29T14:04:00Z">
          <w:r w:rsidDel="0068495C">
            <w:delText xml:space="preserve">including all areas </w:delText>
          </w:r>
        </w:del>
        <w:del w:id="847" w:author="AlastairF" w:date="2020-10-29T14:05:00Z">
          <w:r w:rsidDel="0068495C">
            <w:delText>less</w:delText>
          </w:r>
        </w:del>
      </w:ins>
      <w:ins w:id="848" w:author="AlastairF" w:date="2020-10-29T14:05:00Z">
        <w:r w:rsidR="0068495C">
          <w:t>no more</w:t>
        </w:r>
      </w:ins>
      <w:ins w:id="849" w:author="kevin.hawkshaw@sympatico.ca" w:date="2020-10-20T15:08:00Z">
        <w:r>
          <w:t xml:space="preserve"> than 10-km from historical raptor nest sites. This area spans a region approximately 25-km south of the Mary River Mine site to just north of Milne Port, and is </w:t>
        </w:r>
      </w:ins>
      <w:ins w:id="850" w:author="AlastairF" w:date="2020-10-29T14:08:00Z">
        <w:r w:rsidR="0068495C">
          <w:t xml:space="preserve">approximately </w:t>
        </w:r>
      </w:ins>
      <w:ins w:id="851" w:author="kevin.hawkshaw@sympatico.ca" w:date="2020-10-20T15:08:00Z">
        <w:r>
          <w:t xml:space="preserve">50-km wide. </w:t>
        </w:r>
        <w:r w:rsidR="00B52964" w:rsidRPr="00E23DD9">
          <w:t>We</w:t>
        </w:r>
        <w:r w:rsidR="00B52964">
          <w:t xml:space="preserve"> used </w:t>
        </w:r>
        <w:r w:rsidR="00B52964" w:rsidRPr="00E23DD9">
          <w:t xml:space="preserve">distance sampling </w:t>
        </w:r>
        <w:r w:rsidR="00B52964">
          <w:t xml:space="preserve">transects </w:t>
        </w:r>
        <w:r w:rsidR="00B52964">
          <w:fldChar w:fldCharType="begin"/>
        </w:r>
        <w:r w:rsidR="00B52964">
          <w:instrText xml:space="preserve"> ADDIN EN.CITE &lt;EndNote&gt;&lt;Cite&gt;&lt;Author&gt;Buckland&lt;/Author&gt;&lt;Year&gt;2015&lt;/Year&gt;&lt;RecNum&gt;1358&lt;/RecNum&gt;&lt;DisplayText&gt;(Buckland et al. 2015)&lt;/DisplayText&gt;&lt;record&gt;&lt;rec-number&gt;1358&lt;/rec-number&gt;&lt;foreign-keys&gt;&lt;key app="EN" db-id="wtxdaseew0tfd1ext9kvpd9qfsved5xex5dz" timestamp="1506458359"&gt;1358&lt;/key&gt;&lt;/foreign-keys&gt;&lt;ref-type name="Book"&gt;6&lt;/ref-type&gt;&lt;contributors&gt;&lt;authors&gt;&lt;author&gt;Buckland, Stephen T&lt;/author&gt;&lt;author&gt;Rexstad, Eric A&lt;/author&gt;&lt;author&gt;Marques, Tiago A&lt;/author&gt;&lt;author&gt;Oedekoven, Cornelia S&lt;/author&gt;&lt;/authors&gt;&lt;secondary-authors&gt;&lt;author&gt;Robinson, A. P.&lt;/author&gt;&lt;author&gt;Buckland, S. T.&lt;/author&gt;&lt;author&gt;Reich, P.&lt;/author&gt;&lt;author&gt;McCarthy, M.&lt;/author&gt;&lt;/secondary-authors&gt;&lt;/contributors&gt;&lt;titles&gt;&lt;title&gt;Distance Sampling: Methods and Applications&lt;/title&gt;&lt;secondary-title&gt;Methods in Statistical Ecology&lt;/secondary-title&gt;&lt;/titles&gt;&lt;dates&gt;&lt;year&gt;2015&lt;/year&gt;&lt;/dates&gt;&lt;pub-location&gt;Switzerland&lt;/pub-location&gt;&lt;publisher&gt;Springer&lt;/publisher&gt;&lt;isbn&gt;978-3-319-19218-5&amp;#xD;978-3-319-19219-2&lt;/isbn&gt;&lt;urls&gt;&lt;/urls&gt;&lt;electronic-resource-num&gt;10.1007/978-3-319-19219-2&lt;/electronic-resource-num&gt;&lt;/record&gt;&lt;/Cite&gt;&lt;/EndNote&gt;</w:instrText>
        </w:r>
        <w:r w:rsidR="00B52964">
          <w:fldChar w:fldCharType="separate"/>
        </w:r>
        <w:r w:rsidR="00B52964">
          <w:rPr>
            <w:noProof/>
          </w:rPr>
          <w:t>(Buckland et al. 2015)</w:t>
        </w:r>
        <w:r w:rsidR="00B52964">
          <w:fldChar w:fldCharType="end"/>
        </w:r>
        <w:r w:rsidR="00B52964">
          <w:t xml:space="preserve">, each approximately 1-km in length and randomly placed, to estimate habitat associations </w:t>
        </w:r>
        <w:r w:rsidR="00B52964" w:rsidRPr="00E23DD9">
          <w:t xml:space="preserve">of avian </w:t>
        </w:r>
        <w:r w:rsidR="00B52964">
          <w:t>species and</w:t>
        </w:r>
        <w:r w:rsidR="00B52964" w:rsidRPr="00E23DD9">
          <w:t xml:space="preserve"> </w:t>
        </w:r>
        <w:r w:rsidR="00B52964">
          <w:t>groups</w:t>
        </w:r>
        <w:r w:rsidR="00B52964" w:rsidRPr="00E23DD9">
          <w:t xml:space="preserve">. </w:t>
        </w:r>
        <w:r w:rsidR="00B52964">
          <w:t>Logistical constraints meant that sampling occurred in two blocks: the first spanning late July 1-23, and the second August 7-17</w:t>
        </w:r>
      </w:ins>
      <w:ins w:id="852" w:author="AlastairF" w:date="2020-10-29T14:30:00Z">
        <w:r w:rsidR="006C2FA1">
          <w:t xml:space="preserve">, and </w:t>
        </w:r>
      </w:ins>
      <w:ins w:id="853" w:author="kevin.hawkshaw@sympatico.ca" w:date="2020-10-20T15:08:00Z">
        <w:del w:id="854" w:author="AlastairF" w:date="2020-10-29T14:30:00Z">
          <w:r w:rsidR="00B52964" w:rsidDel="006C2FA1">
            <w:delText>. S</w:delText>
          </w:r>
        </w:del>
      </w:ins>
      <w:ins w:id="855" w:author="AlastairF" w:date="2020-10-29T14:30:00Z">
        <w:r w:rsidR="006C2FA1">
          <w:t>s</w:t>
        </w:r>
      </w:ins>
      <w:ins w:id="856" w:author="kevin.hawkshaw@sympatico.ca" w:date="2020-10-20T15:08:00Z">
        <w:r w:rsidR="00B52964">
          <w:t xml:space="preserve">ome transects were repeated in each sampling period. </w:t>
        </w:r>
      </w:ins>
      <w:ins w:id="857" w:author="AlastairF" w:date="2020-10-29T10:26:00Z">
        <w:r w:rsidR="00B52964">
          <w:t xml:space="preserve">In general, </w:t>
        </w:r>
      </w:ins>
      <w:ins w:id="858" w:author="kevin.hawkshaw@sympatico.ca" w:date="2020-10-20T15:08:00Z">
        <w:del w:id="859" w:author="AlastairF" w:date="2020-10-29T10:26:00Z">
          <w:r w:rsidR="00B52964" w:rsidDel="0056228C">
            <w:delText xml:space="preserve">Our </w:delText>
          </w:r>
        </w:del>
        <w:r w:rsidR="00B52964">
          <w:t xml:space="preserve">analysis involved </w:t>
        </w:r>
        <w:del w:id="860" w:author="AlastairF" w:date="2020-10-29T10:27:00Z">
          <w:r w:rsidR="00B52964" w:rsidDel="0056228C">
            <w:delText xml:space="preserve">a </w:delText>
          </w:r>
        </w:del>
        <w:r w:rsidR="00B52964">
          <w:t>two</w:t>
        </w:r>
      </w:ins>
      <w:ins w:id="861" w:author="AlastairF" w:date="2020-10-29T10:27:00Z">
        <w:r w:rsidR="00B52964">
          <w:t xml:space="preserve"> </w:t>
        </w:r>
      </w:ins>
      <w:ins w:id="862" w:author="kevin.hawkshaw@sympatico.ca" w:date="2020-10-20T15:08:00Z">
        <w:r w:rsidR="00B52964">
          <w:t>step</w:t>
        </w:r>
        <w:del w:id="863" w:author="AlastairF" w:date="2020-10-29T10:27:00Z">
          <w:r w:rsidR="00B52964" w:rsidDel="0056228C">
            <w:delText xml:space="preserve"> process</w:delText>
          </w:r>
        </w:del>
        <w:r w:rsidR="00B52964">
          <w:t xml:space="preserve">: 1) we modelled </w:t>
        </w:r>
      </w:ins>
      <w:ins w:id="864" w:author="AlastairF" w:date="2020-10-29T10:22:00Z">
        <w:r w:rsidR="00B52964">
          <w:t>detection</w:t>
        </w:r>
      </w:ins>
      <w:ins w:id="865" w:author="kevin.hawkshaw@sympatico.ca" w:date="2020-10-20T15:08:00Z">
        <w:r w:rsidR="00B52964">
          <w:t xml:space="preserve"> probability </w:t>
        </w:r>
        <w:del w:id="866" w:author="AlastairF" w:date="2020-10-29T10:23:00Z">
          <w:r w:rsidR="00B52964" w:rsidDel="0056228C">
            <w:delText>of detection of</w:delText>
          </w:r>
        </w:del>
      </w:ins>
      <w:ins w:id="867" w:author="AlastairF" w:date="2020-10-29T10:23:00Z">
        <w:r w:rsidR="00B52964">
          <w:t>for</w:t>
        </w:r>
      </w:ins>
      <w:ins w:id="868" w:author="kevin.hawkshaw@sympatico.ca" w:date="2020-10-20T15:08:00Z">
        <w:r w:rsidR="00B52964">
          <w:t xml:space="preserve"> each species or </w:t>
        </w:r>
        <w:del w:id="869" w:author="AlastairF" w:date="2020-10-29T10:24:00Z">
          <w:r w:rsidR="00B52964" w:rsidDel="0056228C">
            <w:delText>group as a function of distance and detection covariates</w:delText>
          </w:r>
        </w:del>
      </w:ins>
      <w:ins w:id="870" w:author="AlastairF" w:date="2020-10-29T10:24:00Z">
        <w:r w:rsidR="00B52964">
          <w:t>influence detection)</w:t>
        </w:r>
      </w:ins>
      <w:ins w:id="871" w:author="kevin.hawkshaw@sympatico.ca" w:date="2020-10-20T15:08:00Z">
        <w:r w:rsidR="00B52964">
          <w:t>,</w:t>
        </w:r>
      </w:ins>
      <w:ins w:id="872" w:author="AlastairF" w:date="2020-10-29T10:27:00Z">
        <w:r w:rsidR="00B52964">
          <w:t xml:space="preserve">and; </w:t>
        </w:r>
      </w:ins>
      <w:ins w:id="873" w:author="kevin.hawkshaw@sympatico.ca" w:date="2020-10-20T15:08:00Z">
        <w:r w:rsidR="00B52964">
          <w:t xml:space="preserve"> 2) we </w:t>
        </w:r>
      </w:ins>
      <w:ins w:id="874" w:author="AlastairF" w:date="2020-10-29T10:24:00Z">
        <w:r w:rsidR="00B52964">
          <w:t xml:space="preserve">then </w:t>
        </w:r>
      </w:ins>
      <w:ins w:id="875" w:author="kevin.hawkshaw@sympatico.ca" w:date="2020-10-20T15:08:00Z">
        <w:r w:rsidR="00B52964">
          <w:t xml:space="preserve">modelled spatiotemporal variation in </w:t>
        </w:r>
        <w:del w:id="876" w:author="AlastairF" w:date="2020-10-29T10:25:00Z">
          <w:r w:rsidR="00B52964" w:rsidDel="0056228C">
            <w:delText xml:space="preserve">our survey </w:delText>
          </w:r>
        </w:del>
        <w:r w:rsidR="00B52964">
          <w:t xml:space="preserve">counts while accounting for </w:t>
        </w:r>
        <w:del w:id="877" w:author="AlastairF" w:date="2020-10-29T10:25:00Z">
          <w:r w:rsidR="00B52964" w:rsidDel="0056228C">
            <w:delText>the</w:delText>
          </w:r>
        </w:del>
      </w:ins>
      <w:ins w:id="878" w:author="AlastairF" w:date="2020-10-29T10:25:00Z">
        <w:r w:rsidR="00B52964">
          <w:t>detection</w:t>
        </w:r>
      </w:ins>
      <w:ins w:id="879" w:author="kevin.hawkshaw@sympatico.ca" w:date="2020-10-20T15:08:00Z">
        <w:r w:rsidR="00B52964">
          <w:t xml:space="preserve"> probability</w:t>
        </w:r>
        <w:del w:id="880" w:author="AlastairF" w:date="2020-10-29T10:25:00Z">
          <w:r w:rsidR="00B52964" w:rsidDel="0056228C">
            <w:delText xml:space="preserve"> of detection</w:delText>
          </w:r>
        </w:del>
        <w:r w:rsidR="00B52964">
          <w:t xml:space="preserve"> estimated in step 1. </w:t>
        </w:r>
      </w:ins>
    </w:p>
    <w:p w14:paraId="21682543" w14:textId="1F7A2912" w:rsidR="00975776" w:rsidRPr="00E23DD9" w:rsidRDefault="00B52964" w:rsidP="0056228C">
      <w:pPr>
        <w:pStyle w:val="Heading6"/>
        <w:ind w:left="0" w:firstLine="0"/>
        <w:rPr>
          <w:ins w:id="881" w:author="kevin.hawkshaw@sympatico.ca" w:date="2020-10-20T15:08:00Z"/>
        </w:rPr>
      </w:pPr>
      <w:r>
        <w:t>Step 1: Estimating detection</w:t>
      </w:r>
    </w:p>
    <w:p w14:paraId="0C5C108C" w14:textId="12C4E373" w:rsidR="00975776" w:rsidRDefault="00B52964" w:rsidP="0056228C">
      <w:pPr>
        <w:pStyle w:val="BodyText--EDI"/>
        <w:rPr>
          <w:ins w:id="882" w:author="kevin.hawkshaw@sympatico.ca" w:date="2020-10-20T15:08:00Z"/>
        </w:rPr>
      </w:pPr>
      <w:ins w:id="883" w:author="AlastairF" w:date="2020-10-29T10:44:00Z">
        <w:r>
          <w:t xml:space="preserve">To estimate </w:t>
        </w:r>
      </w:ins>
      <w:del w:id="884" w:author="AlastairF" w:date="2020-10-29T10:45:00Z">
        <w:r w:rsidDel="00B52964">
          <w:delText>E</w:delText>
        </w:r>
      </w:del>
      <w:ins w:id="885" w:author="kevin.hawkshaw@sympatico.ca" w:date="2020-10-20T15:08:00Z">
        <w:del w:id="886" w:author="AlastairF" w:date="2020-10-29T10:45:00Z">
          <w:r w:rsidR="00975776" w:rsidDel="00B52964">
            <w:delText>stimating</w:delText>
          </w:r>
        </w:del>
        <w:r w:rsidR="00975776">
          <w:t xml:space="preserve"> </w:t>
        </w:r>
        <w:r w:rsidR="00975776" w:rsidRPr="00E23DD9">
          <w:t xml:space="preserve">the relationship between observation distance and </w:t>
        </w:r>
        <w:del w:id="887" w:author="AlastairF" w:date="2020-10-29T10:29:00Z">
          <w:r w:rsidR="00975776" w:rsidRPr="00E23DD9" w:rsidDel="003571B0">
            <w:delText xml:space="preserve">probability of </w:delText>
          </w:r>
        </w:del>
        <w:r w:rsidR="00975776" w:rsidRPr="00E23DD9">
          <w:t>detection</w:t>
        </w:r>
      </w:ins>
      <w:ins w:id="888" w:author="AlastairF" w:date="2020-10-29T10:28:00Z">
        <w:r w:rsidR="003571B0">
          <w:t xml:space="preserve"> </w:t>
        </w:r>
      </w:ins>
      <w:ins w:id="889" w:author="AlastairF" w:date="2020-10-29T10:29:00Z">
        <w:r w:rsidR="003571B0">
          <w:t>probability</w:t>
        </w:r>
      </w:ins>
      <w:ins w:id="890" w:author="AlastairF" w:date="2020-10-29T10:45:00Z">
        <w:r>
          <w:t xml:space="preserve">, </w:t>
        </w:r>
      </w:ins>
      <w:ins w:id="891" w:author="kevin.hawkshaw@sympatico.ca" w:date="2020-10-20T15:08:00Z">
        <w:del w:id="892" w:author="AlastairF" w:date="2020-10-29T10:45:00Z">
          <w:r w:rsidR="00975776" w:rsidRPr="00E23DD9" w:rsidDel="00B52964">
            <w:delText xml:space="preserve">. </w:delText>
          </w:r>
        </w:del>
        <w:del w:id="893" w:author="AlastairF" w:date="2020-10-29T10:29:00Z">
          <w:r w:rsidR="00975776" w:rsidDel="003571B0">
            <w:delText>W</w:delText>
          </w:r>
        </w:del>
      </w:ins>
      <w:ins w:id="894" w:author="AlastairF" w:date="2020-10-29T10:29:00Z">
        <w:r w:rsidR="003571B0">
          <w:t>w</w:t>
        </w:r>
      </w:ins>
      <w:ins w:id="895" w:author="kevin.hawkshaw@sympatico.ca" w:date="2020-10-20T15:08:00Z">
        <w:r w:rsidR="00975776">
          <w:t xml:space="preserve">e </w:t>
        </w:r>
        <w:del w:id="896" w:author="AlastairF" w:date="2020-10-29T10:29:00Z">
          <w:r w:rsidR="00975776" w:rsidDel="003571B0">
            <w:delText>collected</w:delText>
          </w:r>
        </w:del>
      </w:ins>
      <w:ins w:id="897" w:author="AlastairF" w:date="2020-10-29T10:29:00Z">
        <w:r w:rsidR="003571B0">
          <w:t>reco</w:t>
        </w:r>
      </w:ins>
      <w:ins w:id="898" w:author="AlastairF" w:date="2020-10-29T15:26:00Z">
        <w:r w:rsidR="004D2A39">
          <w:t>r</w:t>
        </w:r>
      </w:ins>
      <w:ins w:id="899" w:author="AlastairF" w:date="2020-10-29T10:29:00Z">
        <w:r w:rsidR="003571B0">
          <w:t>ded</w:t>
        </w:r>
      </w:ins>
      <w:ins w:id="900" w:author="kevin.hawkshaw@sympatico.ca" w:date="2020-10-20T15:08:00Z">
        <w:r w:rsidR="00975776">
          <w:t xml:space="preserve"> bearing and distance </w:t>
        </w:r>
        <w:del w:id="901" w:author="AlastairF" w:date="2020-10-29T10:29:00Z">
          <w:r w:rsidR="00975776" w:rsidDel="003571B0">
            <w:delText xml:space="preserve">data for all observations </w:delText>
          </w:r>
        </w:del>
        <w:r w:rsidR="00975776">
          <w:t xml:space="preserve">using a compass and a laser rangefinder, and subsequently calculated perpendicular distance from the transect line (as recorded by handheld Global Positioning System: GPSmap 62s, Garmin Ltd.). Songbirds were the only group for which we attained the recommended minimum </w:t>
        </w:r>
      </w:ins>
      <w:ins w:id="902" w:author="AlastairF" w:date="2020-10-29T10:31:00Z">
        <w:r w:rsidR="003571B0">
          <w:t xml:space="preserve">of </w:t>
        </w:r>
      </w:ins>
      <w:ins w:id="903" w:author="kevin.hawkshaw@sympatico.ca" w:date="2020-10-20T15:08:00Z">
        <w:r w:rsidR="00975776">
          <w:t xml:space="preserve">60 observations </w:t>
        </w:r>
        <w:r w:rsidR="00975776">
          <w:fldChar w:fldCharType="begin"/>
        </w:r>
        <w:r w:rsidR="00975776">
          <w:instrText xml:space="preserve"> ADDIN EN.CITE &lt;EndNote&gt;&lt;Cite&gt;&lt;Author&gt;Buckland&lt;/Author&gt;&lt;Year&gt;2001&lt;/Year&gt;&lt;RecNum&gt;2534&lt;/RecNum&gt;&lt;DisplayText&gt;(Buckland et al. 2001)&lt;/DisplayText&gt;&lt;record&gt;&lt;rec-number&gt;2534&lt;/rec-number&gt;&lt;foreign-keys&gt;&lt;key app="EN" db-id="wtxdaseew0tfd1ext9kvpd9qfsved5xex5dz" timestamp="1506459444"&gt;2534&lt;/key&gt;&lt;/foreign-keys&gt;&lt;ref-type name="Book"&gt;6&lt;/ref-type&gt;&lt;contributors&gt;&lt;authors&gt;&lt;author&gt;Buckland, Stephen T&lt;/author&gt;&lt;author&gt;Anderson, David R&lt;/author&gt;&lt;author&gt;Burnham, Kenneth Paul&lt;/author&gt;&lt;author&gt;Laake, Jeffrey Lee&lt;/author&gt;&lt;author&gt;Borchers, David Louis&lt;/author&gt;&lt;author&gt;Thomas, Leonard&lt;/author&gt;&lt;/authors&gt;&lt;/contributors&gt;&lt;titles&gt;&lt;title&gt;Introduction to distance sampling estimating abundance of biological populations&lt;/title&gt;&lt;/titles&gt;&lt;dates&gt;&lt;year&gt;2001&lt;/year&gt;&lt;/dates&gt;&lt;pub-location&gt;Oxford, United Kingdom&lt;/pub-location&gt;&lt;publisher&gt; Oxford Univ. Press&lt;/publisher&gt;&lt;urls&gt;&lt;/urls&gt;&lt;/record&gt;&lt;/Cite&gt;&lt;/EndNote&gt;</w:instrText>
        </w:r>
        <w:r w:rsidR="00975776">
          <w:fldChar w:fldCharType="separate"/>
        </w:r>
        <w:r w:rsidR="00975776">
          <w:rPr>
            <w:noProof/>
          </w:rPr>
          <w:t>(Buckland et al. 2001)</w:t>
        </w:r>
        <w:r w:rsidR="00975776">
          <w:fldChar w:fldCharType="end"/>
        </w:r>
        <w:r w:rsidR="00975776">
          <w:t xml:space="preserve"> for modelling a detection function.</w:t>
        </w:r>
      </w:ins>
    </w:p>
    <w:p w14:paraId="42F39051" w14:textId="1B88B72E" w:rsidR="00975776" w:rsidRPr="00E23DD9" w:rsidRDefault="00975776" w:rsidP="0056228C">
      <w:pPr>
        <w:pStyle w:val="BodyText--EDI"/>
        <w:rPr>
          <w:ins w:id="904" w:author="kevin.hawkshaw@sympatico.ca" w:date="2020-10-20T15:08:00Z"/>
        </w:rPr>
      </w:pPr>
      <w:ins w:id="905" w:author="kevin.hawkshaw@sympatico.ca" w:date="2020-10-20T15:08:00Z">
        <w:r w:rsidRPr="00E23DD9">
          <w:t xml:space="preserve">We followed </w:t>
        </w:r>
        <w:del w:id="906" w:author="AlastairF" w:date="2020-10-29T10:31:00Z">
          <w:r w:rsidDel="003571B0">
            <w:delText xml:space="preserve">the recommendations of </w:delText>
          </w:r>
        </w:del>
        <w:r w:rsidRPr="00E23DD9">
          <w:fldChar w:fldCharType="begin"/>
        </w:r>
        <w:r>
          <w:instrText xml:space="preserve"> ADDIN EN.CITE &lt;EndNote&gt;&lt;Cite AuthorYear="1"&gt;&lt;Author&gt;Thomas&lt;/Author&gt;&lt;Year&gt;2010&lt;/Year&gt;&lt;RecNum&gt;1713&lt;/RecNum&gt;&lt;DisplayText&gt;Thomas et al. (2010)&lt;/DisplayText&gt;&lt;record&gt;&lt;rec-number&gt;1713&lt;/rec-number&gt;&lt;foreign-keys&gt;&lt;key app="EN" db-id="wtxdaseew0tfd1ext9kvpd9qfsved5xex5dz" timestamp="1515449588"&gt;1713&lt;/key&gt;&lt;key app="ENWeb" db-id=""&gt;0&lt;/key&gt;&lt;/foreign-keys&gt;&lt;ref-type name="Journal Article"&gt;17&lt;/ref-type&gt;&lt;contributors&gt;&lt;authors&gt;&lt;author&gt;Thomas, L.&lt;/author&gt;&lt;author&gt;Buckland, S. T.&lt;/author&gt;&lt;author&gt;Rexstad, E. A.&lt;/author&gt;&lt;author&gt;Laake, J. L.&lt;/author&gt;&lt;author&gt;Strindberg, S.&lt;/author&gt;&lt;author&gt;Hedley, S. L.&lt;/author&gt;&lt;author&gt;Bishop, J. R.&lt;/author&gt;&lt;author&gt;Marques, T. A.&lt;/author&gt;&lt;author&gt;Burnham, K. P.&lt;/author&gt;&lt;/authors&gt;&lt;/contributors&gt;&lt;titles&gt;&lt;title&gt;Distance software: design and analysis of distance sampling surveys for estimating population size&lt;/title&gt;&lt;secondary-title&gt;J Appl Ecol&lt;/secondary-title&gt;&lt;/titles&gt;&lt;periodical&gt;&lt;full-title&gt;Journal of Applied Ecology&lt;/full-title&gt;&lt;abbr-1&gt;J. Appl. Ecol.&lt;/abbr-1&gt;&lt;abbr-2&gt;J Appl Ecol&lt;/abbr-2&gt;&lt;/periodical&gt;&lt;pages&gt;5-14&lt;/pages&gt;&lt;volume&gt;47&lt;/volume&gt;&lt;number&gt;1&lt;/number&gt;&lt;dates&gt;&lt;year&gt;2010&lt;/year&gt;&lt;pub-dates&gt;&lt;date&gt;Feb&lt;/date&gt;&lt;/pub-dates&gt;&lt;/dates&gt;&lt;isbn&gt;0021-8901 (Print)&amp;#xD;0021-8901 (Linking)&lt;/isbn&gt;&lt;accession-num&gt;20383262&lt;/accession-num&gt;&lt;urls&gt;&lt;related-urls&gt;&lt;url&gt;https://www.ncbi.nlm.nih.gov/pubmed/20383262&lt;/url&gt;&lt;/related-urls&gt;&lt;/urls&gt;&lt;custom2&gt;PMC2847204&lt;/custom2&gt;&lt;electronic-resource-num&gt;10.1111/j.1365-2664.2009.01737.x&lt;/electronic-resource-num&gt;&lt;/record&gt;&lt;/Cite&gt;&lt;/EndNote&gt;</w:instrText>
        </w:r>
        <w:r w:rsidRPr="00E23DD9">
          <w:fldChar w:fldCharType="separate"/>
        </w:r>
        <w:r w:rsidRPr="00E23DD9">
          <w:rPr>
            <w:noProof/>
          </w:rPr>
          <w:t>Thomas et al. (2010)</w:t>
        </w:r>
        <w:r w:rsidRPr="00E23DD9">
          <w:fldChar w:fldCharType="end"/>
        </w:r>
      </w:ins>
      <w:ins w:id="907" w:author="AlastairF" w:date="2020-10-29T10:46:00Z">
        <w:r w:rsidR="00B52964">
          <w:t>,</w:t>
        </w:r>
      </w:ins>
      <w:ins w:id="908" w:author="kevin.hawkshaw@sympatico.ca" w:date="2020-10-20T15:08:00Z">
        <w:r>
          <w:t xml:space="preserve"> and modelled </w:t>
        </w:r>
      </w:ins>
      <w:ins w:id="909" w:author="AlastairF" w:date="2020-10-29T10:47:00Z">
        <w:r w:rsidR="002C6595">
          <w:t xml:space="preserve">all </w:t>
        </w:r>
      </w:ins>
      <w:ins w:id="910" w:author="kevin.hawkshaw@sympatico.ca" w:date="2020-10-20T15:08:00Z">
        <w:r>
          <w:t>combinations of key functions (half normal, hazard rate, uniform) and adjustment terms in our detection functions</w:t>
        </w:r>
        <w:r w:rsidRPr="00E23DD9">
          <w:t xml:space="preserve">. </w:t>
        </w:r>
      </w:ins>
      <w:ins w:id="911" w:author="AlastairF" w:date="2020-10-29T10:48:00Z">
        <w:r w:rsidR="002C6595">
          <w:t>We a</w:t>
        </w:r>
      </w:ins>
      <w:ins w:id="912" w:author="kevin.hawkshaw@sympatico.ca" w:date="2020-10-20T15:08:00Z">
        <w:del w:id="913" w:author="AlastairF" w:date="2020-10-29T10:48:00Z">
          <w:r w:rsidRPr="00E23DD9" w:rsidDel="002C6595">
            <w:delText>A</w:delText>
          </w:r>
        </w:del>
        <w:r w:rsidRPr="00E23DD9">
          <w:t xml:space="preserve">lso included </w:t>
        </w:r>
        <w:del w:id="914" w:author="AlastairF" w:date="2020-10-29T10:48:00Z">
          <w:r w:rsidRPr="00E23DD9" w:rsidDel="002C6595">
            <w:delText xml:space="preserve">in candidate models were </w:delText>
          </w:r>
        </w:del>
      </w:ins>
      <w:ins w:id="915" w:author="AlastairF" w:date="2020-10-29T10:31:00Z">
        <w:r w:rsidR="003571B0">
          <w:t>the following</w:t>
        </w:r>
      </w:ins>
      <w:ins w:id="916" w:author="AlastairF" w:date="2020-10-29T10:32:00Z">
        <w:r w:rsidR="003571B0">
          <w:t xml:space="preserve"> </w:t>
        </w:r>
      </w:ins>
      <w:ins w:id="917" w:author="kevin.hawkshaw@sympatico.ca" w:date="2020-10-20T15:08:00Z">
        <w:del w:id="918" w:author="AlastairF" w:date="2020-10-29T10:48:00Z">
          <w:r w:rsidRPr="00E23DD9" w:rsidDel="002C6595">
            <w:delText xml:space="preserve">detection </w:delText>
          </w:r>
        </w:del>
        <w:r w:rsidRPr="00E23DD9">
          <w:t>covariates</w:t>
        </w:r>
        <w:del w:id="919" w:author="AlastairF" w:date="2020-10-29T10:32:00Z">
          <w:r w:rsidDel="003571B0">
            <w:delText>, as follows</w:delText>
          </w:r>
        </w:del>
        <w:r>
          <w:t>:</w:t>
        </w:r>
        <w:r w:rsidRPr="00E23DD9">
          <w:t xml:space="preserve"> day</w:t>
        </w:r>
        <w:r>
          <w:t xml:space="preserve"> of the year</w:t>
        </w:r>
        <w:r w:rsidRPr="00E23DD9">
          <w:t xml:space="preserve">, time of day, </w:t>
        </w:r>
        <w:r>
          <w:t>terrain ruggedness</w:t>
        </w:r>
        <w:r w:rsidRPr="00E23DD9">
          <w:t xml:space="preserve"> (standard deviation in elevation</w:t>
        </w:r>
        <w:r>
          <w:t xml:space="preserve">; scale corresponded to that used in subsequent spatial modelling, see section on Density surface modelling), </w:t>
        </w:r>
        <w:r w:rsidRPr="00E23DD9">
          <w:t xml:space="preserve">wind speed on </w:t>
        </w:r>
        <w:r>
          <w:t xml:space="preserve">a </w:t>
        </w:r>
        <w:r w:rsidRPr="00E23DD9">
          <w:t>0-3 scale</w:t>
        </w:r>
        <w:r>
          <w:t xml:space="preserve"> of increasing severity (upper limit ~ 30-km/</w:t>
        </w:r>
        <w:proofErr w:type="spellStart"/>
        <w:r>
          <w:t>hr</w:t>
        </w:r>
        <w:proofErr w:type="spellEnd"/>
        <w:r>
          <w:t xml:space="preserve">), observer </w:t>
        </w:r>
        <w:del w:id="920" w:author="AlastairF" w:date="2020-10-29T10:33:00Z">
          <w:r w:rsidDel="003571B0">
            <w:delText>(Kevin Hawkshaw, Christine Duke, or Erik Hedlin)</w:delText>
          </w:r>
        </w:del>
      </w:ins>
      <w:ins w:id="921" w:author="AlastairF" w:date="2020-10-29T10:33:00Z">
        <w:r w:rsidR="003571B0">
          <w:t>ID</w:t>
        </w:r>
      </w:ins>
      <w:ins w:id="922" w:author="kevin.hawkshaw@sympatico.ca" w:date="2020-10-20T15:08:00Z">
        <w:r>
          <w:t xml:space="preserve">, and species (American Pipit </w:t>
        </w:r>
        <w:proofErr w:type="spellStart"/>
        <w:r w:rsidRPr="00883360">
          <w:rPr>
            <w:i/>
          </w:rPr>
          <w:t>Anthus</w:t>
        </w:r>
        <w:proofErr w:type="spellEnd"/>
        <w:r w:rsidRPr="00883360">
          <w:rPr>
            <w:i/>
          </w:rPr>
          <w:t xml:space="preserve"> </w:t>
        </w:r>
        <w:proofErr w:type="spellStart"/>
        <w:r w:rsidRPr="00883360">
          <w:rPr>
            <w:i/>
          </w:rPr>
          <w:t>rubescens</w:t>
        </w:r>
        <w:proofErr w:type="spellEnd"/>
        <w:r>
          <w:t xml:space="preserve">, Horned Lark </w:t>
        </w:r>
        <w:proofErr w:type="spellStart"/>
        <w:r w:rsidRPr="00883360">
          <w:rPr>
            <w:i/>
          </w:rPr>
          <w:t>Eremophila</w:t>
        </w:r>
        <w:proofErr w:type="spellEnd"/>
        <w:r w:rsidRPr="00883360">
          <w:rPr>
            <w:i/>
          </w:rPr>
          <w:t xml:space="preserve"> </w:t>
        </w:r>
        <w:proofErr w:type="spellStart"/>
        <w:r w:rsidRPr="00883360">
          <w:rPr>
            <w:i/>
          </w:rPr>
          <w:t>alpestris</w:t>
        </w:r>
        <w:proofErr w:type="spellEnd"/>
        <w:r>
          <w:t xml:space="preserve">, Lapland Longspur </w:t>
        </w:r>
        <w:r w:rsidRPr="00047175">
          <w:rPr>
            <w:i/>
          </w:rPr>
          <w:t>Calcarius lapponicus</w:t>
        </w:r>
        <w:r>
          <w:t xml:space="preserve">,  Snow Bunting </w:t>
        </w:r>
        <w:r>
          <w:rPr>
            <w:i/>
          </w:rPr>
          <w:t>Plectrophenax nivalis</w:t>
        </w:r>
        <w:r>
          <w:t xml:space="preserve">, or unknown). </w:t>
        </w:r>
      </w:ins>
    </w:p>
    <w:p w14:paraId="14F45BE1" w14:textId="2D27D163" w:rsidR="00975776" w:rsidRPr="00E23DD9" w:rsidRDefault="00975776" w:rsidP="0056228C">
      <w:pPr>
        <w:pStyle w:val="BodyText--EDI"/>
        <w:rPr>
          <w:ins w:id="923" w:author="kevin.hawkshaw@sympatico.ca" w:date="2020-10-20T15:08:00Z"/>
        </w:rPr>
      </w:pPr>
      <w:ins w:id="924" w:author="kevin.hawkshaw@sympatico.ca" w:date="2020-10-20T15:08:00Z">
        <w:r w:rsidRPr="00E23DD9">
          <w:t xml:space="preserve">The </w:t>
        </w:r>
        <w:r>
          <w:t>best fitting detection function</w:t>
        </w:r>
        <w:r w:rsidRPr="00E23DD9">
          <w:t xml:space="preserve"> for each </w:t>
        </w:r>
        <w:r>
          <w:t>species or group</w:t>
        </w:r>
        <w:r w:rsidRPr="00E23DD9">
          <w:t xml:space="preserve"> was selected </w:t>
        </w:r>
        <w:del w:id="925" w:author="AlastairF" w:date="2020-10-29T10:48:00Z">
          <w:r w:rsidRPr="00E23DD9" w:rsidDel="002C6595">
            <w:delText>by comparing</w:delText>
          </w:r>
        </w:del>
      </w:ins>
      <w:ins w:id="926" w:author="AlastairF" w:date="2020-10-29T10:48:00Z">
        <w:r w:rsidR="002C6595">
          <w:t>u</w:t>
        </w:r>
      </w:ins>
      <w:ins w:id="927" w:author="AlastairF" w:date="2020-10-29T10:49:00Z">
        <w:r w:rsidR="002C6595">
          <w:t>sing</w:t>
        </w:r>
      </w:ins>
      <w:ins w:id="928" w:author="kevin.hawkshaw@sympatico.ca" w:date="2020-10-20T15:08:00Z">
        <w:r>
          <w:t xml:space="preserve"> Akaike’s Information Criterion corrected for small sample size</w:t>
        </w:r>
        <w:r w:rsidRPr="00E23DD9">
          <w:t xml:space="preserve"> </w:t>
        </w:r>
        <w:r>
          <w:t>(AICc)</w:t>
        </w:r>
        <w:del w:id="929" w:author="AlastairF" w:date="2020-10-29T10:49:00Z">
          <w:r w:rsidDel="002C6595">
            <w:delText xml:space="preserve"> </w:delText>
          </w:r>
          <w:r w:rsidRPr="00E23DD9" w:rsidDel="002C6595">
            <w:delText>for the suite of candidate models</w:delText>
          </w:r>
        </w:del>
      </w:ins>
      <w:ins w:id="930" w:author="AlastairF" w:date="2020-10-29T10:34:00Z">
        <w:r w:rsidR="003571B0">
          <w:t xml:space="preserve">. </w:t>
        </w:r>
      </w:ins>
      <w:ins w:id="931" w:author="AlastairF" w:date="2020-10-29T10:35:00Z">
        <w:r w:rsidR="003571B0">
          <w:t>F</w:t>
        </w:r>
        <w:r w:rsidR="003571B0" w:rsidRPr="003571B0">
          <w:t>or subsequent spatiotemporal modelling</w:t>
        </w:r>
        <w:r w:rsidR="003571B0">
          <w:t>, w</w:t>
        </w:r>
      </w:ins>
      <w:ins w:id="932" w:author="AlastairF" w:date="2020-10-29T10:34:00Z">
        <w:r w:rsidR="003571B0">
          <w:t>e</w:t>
        </w:r>
      </w:ins>
      <w:ins w:id="933" w:author="kevin.hawkshaw@sympatico.ca" w:date="2020-10-20T15:08:00Z">
        <w:del w:id="934" w:author="AlastairF" w:date="2020-10-29T10:34:00Z">
          <w:r w:rsidRPr="00E23DD9" w:rsidDel="003571B0">
            <w:delText xml:space="preserve"> and</w:delText>
          </w:r>
        </w:del>
        <w:r w:rsidRPr="00E23DD9">
          <w:t xml:space="preserve"> select</w:t>
        </w:r>
      </w:ins>
      <w:ins w:id="935" w:author="AlastairF" w:date="2020-10-29T10:34:00Z">
        <w:r w:rsidR="003571B0">
          <w:t>ed</w:t>
        </w:r>
      </w:ins>
      <w:ins w:id="936" w:author="kevin.hawkshaw@sympatico.ca" w:date="2020-10-20T15:08:00Z">
        <w:del w:id="937" w:author="AlastairF" w:date="2020-10-29T10:34:00Z">
          <w:r w:rsidRPr="00E23DD9" w:rsidDel="003571B0">
            <w:delText>ing</w:delText>
          </w:r>
        </w:del>
        <w:r w:rsidRPr="00E23DD9">
          <w:t xml:space="preserve"> the</w:t>
        </w:r>
        <w:r>
          <w:t xml:space="preserve"> </w:t>
        </w:r>
      </w:ins>
      <w:ins w:id="938" w:author="AlastairF" w:date="2020-10-29T10:35:00Z">
        <w:r w:rsidR="003571B0">
          <w:t xml:space="preserve">most parsimonious </w:t>
        </w:r>
      </w:ins>
      <w:ins w:id="939" w:author="kevin.hawkshaw@sympatico.ca" w:date="2020-10-20T15:08:00Z">
        <w:del w:id="940" w:author="AlastairF" w:date="2020-10-29T10:35:00Z">
          <w:r w:rsidDel="003571B0">
            <w:delText xml:space="preserve">competitive </w:delText>
          </w:r>
        </w:del>
        <w:del w:id="941" w:author="AlastairF" w:date="2020-10-29T10:36:00Z">
          <w:r w:rsidDel="003571B0">
            <w:delText>model</w:delText>
          </w:r>
        </w:del>
      </w:ins>
      <w:ins w:id="942" w:author="AlastairF" w:date="2020-10-29T10:36:00Z">
        <w:r w:rsidR="003571B0">
          <w:t>detection function</w:t>
        </w:r>
      </w:ins>
      <w:ins w:id="943" w:author="kevin.hawkshaw@sympatico.ca" w:date="2020-10-20T15:08:00Z">
        <w:r>
          <w:t xml:space="preserve"> </w:t>
        </w:r>
      </w:ins>
      <w:ins w:id="944" w:author="AlastairF" w:date="2020-10-29T10:36:00Z">
        <w:r w:rsidR="003571B0" w:rsidRPr="00E23DD9">
          <w:t>with the fewest parameters</w:t>
        </w:r>
        <w:r w:rsidR="003571B0">
          <w:t xml:space="preserve"> </w:t>
        </w:r>
      </w:ins>
      <w:ins w:id="945" w:author="kevin.hawkshaw@sympatico.ca" w:date="2020-10-20T15:08:00Z">
        <w:r>
          <w:t>(</w:t>
        </w:r>
        <w:r w:rsidRPr="00E23DD9">
          <w:t>∆AIC</w:t>
        </w:r>
        <w:r>
          <w:t>c</w:t>
        </w:r>
        <w:r w:rsidRPr="00E23DD9">
          <w:t xml:space="preserve"> &lt; 2</w:t>
        </w:r>
        <w:r>
          <w:t xml:space="preserve">) </w:t>
        </w:r>
        <w:del w:id="946" w:author="AlastairF" w:date="2020-10-29T10:36:00Z">
          <w:r w:rsidRPr="00E23DD9" w:rsidDel="003571B0">
            <w:delText>with the fewest parameters</w:delText>
          </w:r>
        </w:del>
        <w:del w:id="947" w:author="AlastairF" w:date="2020-10-29T10:35:00Z">
          <w:r w:rsidDel="003571B0">
            <w:delText xml:space="preserve"> for subsequent spatiotemporal modelling</w:delText>
          </w:r>
        </w:del>
        <w:r w:rsidRPr="00E23DD9">
          <w:t xml:space="preserve">. Detection functions were fit using the package </w:t>
        </w:r>
        <w:r w:rsidRPr="00871069">
          <w:rPr>
            <w:i/>
          </w:rPr>
          <w:t>Distance</w:t>
        </w:r>
        <w:r w:rsidRPr="00E23DD9">
          <w:t xml:space="preserve"> </w:t>
        </w:r>
        <w:r>
          <w:fldChar w:fldCharType="begin"/>
        </w:r>
        <w:r>
          <w:instrText xml:space="preserve"> ADDIN EN.CITE &lt;EndNote&gt;&lt;Cite&gt;&lt;Author&gt;Miller&lt;/Author&gt;&lt;Year&gt;2019&lt;/Year&gt;&lt;RecNum&gt;6974&lt;/RecNum&gt;&lt;DisplayText&gt;(Miller et al. 2019)&lt;/DisplayText&gt;&lt;record&gt;&lt;rec-number&gt;6974&lt;/rec-number&gt;&lt;foreign-keys&gt;&lt;key app="EN" db-id="wtxdaseew0tfd1ext9kvpd9qfsved5xex5dz" timestamp="1590210738"&gt;6974&lt;/key&gt;&lt;/foreign-keys&gt;&lt;ref-type name="Journal Article"&gt;17&lt;/ref-type&gt;&lt;contributors&gt;&lt;authors&gt;&lt;author&gt;Miller, David&lt;/author&gt;&lt;author&gt;Rexstad, Eric&lt;/author&gt;&lt;author&gt;Thomas, Len&lt;/author&gt;&lt;author&gt;Marshall, Laura&lt;/author&gt;&lt;author&gt;Laake, Jeffrey&lt;/author&gt;&lt;/authors&gt;&lt;/contributors&gt;&lt;titles&gt;&lt;title&gt;Distance Sampling in R&lt;/title&gt;&lt;secondary-title&gt;Journal of Statistical Software, Articles&lt;/secondary-title&gt;&lt;/titles&gt;&lt;pages&gt;1–28&lt;/pages&gt;&lt;volume&gt;89&lt;/volume&gt;&lt;number&gt;1&lt;/number&gt;&lt;keywords&gt;&lt;keyword&gt;distance sampling; abundance estimation; line transect; point transecs; detection function; Horvitz-Thompson; R; distance&lt;/keyword&gt;&lt;/keywords&gt;&lt;dates&gt;&lt;year&gt;2019&lt;/year&gt;&lt;/dates&gt;&lt;work-type&gt;https://doi.org/10.18637/jss.v089.i01&lt;/work-type&gt;&lt;urls&gt;&lt;related-urls&gt;&lt;url&gt;https://www.jstatsoft.org/v089/i01&lt;/url&gt;&lt;/related-urls&gt;&lt;/urls&gt;&lt;/record&gt;&lt;/Cite&gt;&lt;/EndNote&gt;</w:instrText>
        </w:r>
        <w:r>
          <w:fldChar w:fldCharType="separate"/>
        </w:r>
        <w:r>
          <w:rPr>
            <w:noProof/>
          </w:rPr>
          <w:t>(Miller et al. 2019)</w:t>
        </w:r>
        <w:r>
          <w:fldChar w:fldCharType="end"/>
        </w:r>
        <w:r w:rsidRPr="00E23DD9">
          <w:t xml:space="preserve"> in the R statistical environment</w:t>
        </w:r>
        <w:r>
          <w:t xml:space="preserve"> </w:t>
        </w:r>
        <w:r>
          <w:fldChar w:fldCharType="begin"/>
        </w:r>
        <w:r>
          <w:instrText xml:space="preserve"> ADDIN EN.CITE &lt;EndNote&gt;&lt;Cite&gt;&lt;Author&gt;R Core Team&lt;/Author&gt;&lt;Year&gt;2020&lt;/Year&gt;&lt;RecNum&gt;4086&lt;/RecNum&gt;&lt;DisplayText&gt;(R Core Team 2020)&lt;/DisplayText&gt;&lt;record&gt;&lt;rec-number&gt;4086&lt;/rec-number&gt;&lt;foreign-keys&gt;&lt;key app="EN" db-id="wtxdaseew0tfd1ext9kvpd9qfsved5xex5dz" timestamp="1536780392"&gt;4086&lt;/key&gt;&lt;/foreign-keys&gt;&lt;ref-type name="Computer Program"&gt;9&lt;/ref-type&gt;&lt;contributors&gt;&lt;authors&gt;&lt;author&gt;R Core Team,&lt;/author&gt;&lt;/authors&gt;&lt;/contributors&gt;&lt;titles&gt;&lt;title&gt;R: A language and environment for statistical computing&lt;/title&gt;&lt;/titles&gt;&lt;dates&gt;&lt;year&gt;2020&lt;/year&gt;&lt;/dates&gt;&lt;pub-location&gt;Vienna,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2020)</w:t>
        </w:r>
        <w:r>
          <w:fldChar w:fldCharType="end"/>
        </w:r>
        <w:r>
          <w:t>.</w:t>
        </w:r>
        <w:r w:rsidRPr="00E23DD9">
          <w:t xml:space="preserve"> </w:t>
        </w:r>
      </w:ins>
    </w:p>
    <w:p w14:paraId="7D758227" w14:textId="1BB5696E" w:rsidR="00975776" w:rsidRPr="00E23DD9" w:rsidRDefault="00B52964" w:rsidP="003571B0">
      <w:pPr>
        <w:pStyle w:val="Heading6"/>
        <w:ind w:left="0" w:firstLine="0"/>
        <w:rPr>
          <w:ins w:id="948" w:author="kevin.hawkshaw@sympatico.ca" w:date="2020-10-20T15:08:00Z"/>
        </w:rPr>
      </w:pPr>
      <w:ins w:id="949" w:author="AlastairF" w:date="2020-10-29T10:46:00Z">
        <w:r>
          <w:t xml:space="preserve">Step 2: </w:t>
        </w:r>
      </w:ins>
      <w:ins w:id="950" w:author="kevin.hawkshaw@sympatico.ca" w:date="2020-10-20T15:08:00Z">
        <w:r w:rsidR="00975776" w:rsidRPr="00E23DD9">
          <w:t>Density surface modelling</w:t>
        </w:r>
      </w:ins>
    </w:p>
    <w:p w14:paraId="200F13F2" w14:textId="5E7C96A5" w:rsidR="00975776" w:rsidRPr="00E23DD9" w:rsidRDefault="00BD75EA" w:rsidP="003571B0">
      <w:pPr>
        <w:pStyle w:val="BodyText--EDI"/>
        <w:rPr>
          <w:ins w:id="951" w:author="kevin.hawkshaw@sympatico.ca" w:date="2020-10-20T15:08:00Z"/>
        </w:rPr>
      </w:pPr>
      <w:ins w:id="952" w:author="AlastairF" w:date="2020-10-29T10:58:00Z">
        <w:r>
          <w:t xml:space="preserve">After </w:t>
        </w:r>
      </w:ins>
      <w:ins w:id="953" w:author="AlastairF" w:date="2020-10-29T11:49:00Z">
        <w:r w:rsidR="00F03CC6">
          <w:t>accounting</w:t>
        </w:r>
      </w:ins>
      <w:ins w:id="954" w:author="AlastairF" w:date="2020-10-29T10:58:00Z">
        <w:r>
          <w:t xml:space="preserve"> for detection probability, </w:t>
        </w:r>
      </w:ins>
      <w:ins w:id="955" w:author="kevin.hawkshaw@sympatico.ca" w:date="2020-10-20T15:08:00Z">
        <w:del w:id="956" w:author="AlastairF" w:date="2020-10-29T10:50:00Z">
          <w:r w:rsidR="00975776" w:rsidDel="002C6595">
            <w:delText>The second step of our analysis, w</w:delText>
          </w:r>
        </w:del>
      </w:ins>
      <w:ins w:id="957" w:author="AlastairF" w:date="2020-10-29T10:58:00Z">
        <w:r>
          <w:t>w</w:t>
        </w:r>
      </w:ins>
      <w:ins w:id="958" w:author="kevin.hawkshaw@sympatico.ca" w:date="2020-10-20T15:08:00Z">
        <w:r w:rsidR="00975776">
          <w:t xml:space="preserve">e </w:t>
        </w:r>
      </w:ins>
      <w:ins w:id="959" w:author="AlastairF" w:date="2020-10-29T11:49:00Z">
        <w:r w:rsidR="00F03CC6">
          <w:t xml:space="preserve">then </w:t>
        </w:r>
      </w:ins>
      <w:ins w:id="960" w:author="kevin.hawkshaw@sympatico.ca" w:date="2020-10-20T15:08:00Z">
        <w:r w:rsidR="00975776">
          <w:t xml:space="preserve">modelled </w:t>
        </w:r>
        <w:del w:id="961" w:author="AlastairF" w:date="2020-10-29T10:58:00Z">
          <w:r w:rsidR="00975776" w:rsidDel="00BD75EA">
            <w:delText xml:space="preserve">our </w:delText>
          </w:r>
        </w:del>
        <w:r w:rsidR="00975776">
          <w:t>count data</w:t>
        </w:r>
        <w:del w:id="962" w:author="AlastairF" w:date="2020-10-29T10:58:00Z">
          <w:r w:rsidR="00975776" w:rsidDel="00BD75EA">
            <w:delText>, adjusted for detection,</w:delText>
          </w:r>
        </w:del>
        <w:r w:rsidR="00975776">
          <w:t xml:space="preserve"> as a function of</w:t>
        </w:r>
        <w:r w:rsidR="00975776" w:rsidRPr="00E23DD9">
          <w:t xml:space="preserve"> </w:t>
        </w:r>
        <w:r w:rsidR="00975776">
          <w:t>habitat covariates</w:t>
        </w:r>
        <w:r w:rsidR="00975776" w:rsidRPr="00E23DD9">
          <w:t xml:space="preserve">. </w:t>
        </w:r>
        <w:r w:rsidR="00975776">
          <w:t xml:space="preserve">We </w:t>
        </w:r>
        <w:del w:id="963" w:author="AlastairF" w:date="2020-10-29T10:58:00Z">
          <w:r w:rsidR="00975776" w:rsidDel="00BD75EA">
            <w:delText xml:space="preserve">only </w:delText>
          </w:r>
        </w:del>
        <w:r w:rsidR="00975776">
          <w:t xml:space="preserve">constructed habitat models for </w:t>
        </w:r>
      </w:ins>
      <w:ins w:id="964" w:author="AlastairF" w:date="2020-10-29T10:58:00Z">
        <w:r>
          <w:t xml:space="preserve">only </w:t>
        </w:r>
      </w:ins>
      <w:ins w:id="965" w:author="kevin.hawkshaw@sympatico.ca" w:date="2020-10-20T15:08:00Z">
        <w:r w:rsidR="00975776">
          <w:t xml:space="preserve">Lapland Longspurs and Snow Buntings, as </w:t>
        </w:r>
      </w:ins>
      <w:ins w:id="966" w:author="AlastairF" w:date="2020-10-29T15:28:00Z">
        <w:r w:rsidR="004D2A39">
          <w:t xml:space="preserve">counts of </w:t>
        </w:r>
      </w:ins>
      <w:ins w:id="967" w:author="AlastairF" w:date="2020-10-29T11:50:00Z">
        <w:r w:rsidR="00F03CC6">
          <w:t xml:space="preserve">all </w:t>
        </w:r>
      </w:ins>
      <w:ins w:id="968" w:author="kevin.hawkshaw@sympatico.ca" w:date="2020-10-20T15:08:00Z">
        <w:r w:rsidR="00975776">
          <w:t xml:space="preserve">other species </w:t>
        </w:r>
        <w:del w:id="969" w:author="AlastairF" w:date="2020-10-29T11:51:00Z">
          <w:r w:rsidR="00975776" w:rsidDel="00F03CC6">
            <w:delText xml:space="preserve">were </w:delText>
          </w:r>
        </w:del>
      </w:ins>
      <w:ins w:id="970" w:author="AlastairF" w:date="2020-10-29T11:51:00Z">
        <w:r w:rsidR="00F03CC6">
          <w:t xml:space="preserve">detections were </w:t>
        </w:r>
      </w:ins>
      <w:ins w:id="971" w:author="AlastairF" w:date="2020-10-29T15:28:00Z">
        <w:r w:rsidR="004D2A39">
          <w:t>insufficient</w:t>
        </w:r>
      </w:ins>
      <w:ins w:id="972" w:author="kevin.hawkshaw@sympatico.ca" w:date="2020-10-20T15:08:00Z">
        <w:del w:id="973" w:author="AlastairF" w:date="2020-10-29T11:51:00Z">
          <w:r w:rsidR="00975776" w:rsidDel="00F03CC6">
            <w:delText xml:space="preserve">too uncommon </w:delText>
          </w:r>
        </w:del>
      </w:ins>
      <w:ins w:id="974" w:author="AlastairF" w:date="2020-10-29T11:51:00Z">
        <w:r w:rsidR="00F03CC6">
          <w:t xml:space="preserve"> </w:t>
        </w:r>
      </w:ins>
      <w:ins w:id="975" w:author="kevin.hawkshaw@sympatico.ca" w:date="2020-10-20T15:08:00Z">
        <w:r w:rsidR="00975776">
          <w:t xml:space="preserve">to produce reliable results. </w:t>
        </w:r>
        <w:r w:rsidR="00975776" w:rsidRPr="00E23DD9">
          <w:t xml:space="preserve">Analyses </w:t>
        </w:r>
        <w:r w:rsidR="00975776">
          <w:t>were conducted using</w:t>
        </w:r>
        <w:r w:rsidR="00975776" w:rsidRPr="00E23DD9">
          <w:t xml:space="preserve"> the R package </w:t>
        </w:r>
        <w:proofErr w:type="spellStart"/>
        <w:r w:rsidR="00975776" w:rsidRPr="00871069">
          <w:rPr>
            <w:i/>
          </w:rPr>
          <w:t>dsm</w:t>
        </w:r>
        <w:proofErr w:type="spellEnd"/>
        <w:r w:rsidR="00975776" w:rsidRPr="00E23DD9">
          <w:t xml:space="preserve"> </w:t>
        </w:r>
        <w:r w:rsidR="00975776" w:rsidRPr="00E23DD9">
          <w:fldChar w:fldCharType="begin"/>
        </w:r>
        <w:r w:rsidR="00975776">
          <w:instrText xml:space="preserve"> ADDIN EN.CITE &lt;EndNote&gt;&lt;Cite&gt;&lt;Author&gt;Miller&lt;/Author&gt;&lt;Year&gt;2020&lt;/Year&gt;&lt;RecNum&gt;3797&lt;/RecNum&gt;&lt;DisplayText&gt;(Miller et al. 2020)&lt;/DisplayText&gt;&lt;record&gt;&lt;rec-number&gt;3797&lt;/rec-number&gt;&lt;foreign-keys&gt;&lt;key app="EN" db-id="wtxdaseew0tfd1ext9kvpd9qfsved5xex5dz" timestamp="1517802182"&gt;3797&lt;/key&gt;&lt;/foreign-keys&gt;&lt;ref-type name="Computer Program"&gt;9&lt;/ref-type&gt;&lt;contributors&gt;&lt;authors&gt;&lt;author&gt;Miller, David L&lt;/author&gt;&lt;author&gt;Rexstad, Eric&lt;/author&gt;&lt;author&gt;Burt, Louise&lt;/author&gt;&lt;author&gt;Bravington, Mark V&lt;/author&gt;&lt;author&gt;Hedley, Sharon&lt;/author&gt;&lt;/authors&gt;&lt;/contributors&gt;&lt;titles&gt;&lt;title&gt;dsm: Density Surface Modelling of Distance Sampling Data&lt;/title&gt;&lt;/titles&gt;&lt;edition&gt;R package version 2.3.0&lt;/edition&gt;&lt;dates&gt;&lt;year&gt;2020&lt;/year&gt;&lt;/dates&gt;&lt;urls&gt;&lt;related-urls&gt;&lt;url&gt;https://CRAN.R-project.org/package=dsm&lt;/url&gt;&lt;/related-urls&gt;&lt;/urls&gt;&lt;/record&gt;&lt;/Cite&gt;&lt;/EndNote&gt;</w:instrText>
        </w:r>
        <w:r w:rsidR="00975776" w:rsidRPr="00E23DD9">
          <w:fldChar w:fldCharType="separate"/>
        </w:r>
        <w:r w:rsidR="00975776">
          <w:rPr>
            <w:noProof/>
          </w:rPr>
          <w:t>(Miller et al. 2020)</w:t>
        </w:r>
        <w:r w:rsidR="00975776" w:rsidRPr="00E23DD9">
          <w:fldChar w:fldCharType="end"/>
        </w:r>
        <w:r w:rsidR="00975776">
          <w:t xml:space="preserve">. </w:t>
        </w:r>
      </w:ins>
    </w:p>
    <w:p w14:paraId="7D7CF577" w14:textId="7E81D647" w:rsidR="00975776" w:rsidRPr="00E23DD9" w:rsidRDefault="00975776" w:rsidP="003571B0">
      <w:pPr>
        <w:pStyle w:val="BodyText--EDI"/>
        <w:rPr>
          <w:ins w:id="976" w:author="kevin.hawkshaw@sympatico.ca" w:date="2020-10-20T15:08:00Z"/>
        </w:rPr>
      </w:pPr>
      <w:ins w:id="977" w:author="kevin.hawkshaw@sympatico.ca" w:date="2020-10-20T15:08:00Z">
        <w:r>
          <w:t>We included</w:t>
        </w:r>
        <w:r w:rsidRPr="00E23DD9">
          <w:t xml:space="preserve"> </w:t>
        </w:r>
      </w:ins>
      <w:ins w:id="978" w:author="AlastairF" w:date="2020-10-29T10:51:00Z">
        <w:r w:rsidR="002C6595">
          <w:t>the following</w:t>
        </w:r>
      </w:ins>
      <w:ins w:id="979" w:author="AlastairF" w:date="2020-10-29T10:52:00Z">
        <w:r w:rsidR="002C6595">
          <w:t xml:space="preserve"> </w:t>
        </w:r>
      </w:ins>
      <w:ins w:id="980" w:author="kevin.hawkshaw@sympatico.ca" w:date="2020-10-20T15:08:00Z">
        <w:r>
          <w:t>four</w:t>
        </w:r>
        <w:r w:rsidRPr="00E23DD9">
          <w:t xml:space="preserve"> </w:t>
        </w:r>
        <w:r>
          <w:t>habitat variables in our candidate DSMs</w:t>
        </w:r>
        <w:del w:id="981" w:author="AlastairF" w:date="2020-10-29T10:52:00Z">
          <w:r w:rsidDel="002C6595">
            <w:delText>, as follows</w:delText>
          </w:r>
        </w:del>
        <w:r>
          <w:t xml:space="preserve">: </w:t>
        </w:r>
      </w:ins>
      <w:ins w:id="982" w:author="AlastairF" w:date="2020-10-29T11:52:00Z">
        <w:r w:rsidR="00F03CC6">
          <w:t xml:space="preserve">terrain </w:t>
        </w:r>
      </w:ins>
      <w:ins w:id="983" w:author="kevin.hawkshaw@sympatico.ca" w:date="2020-10-20T15:08:00Z">
        <w:r>
          <w:t xml:space="preserve">ruggedness, </w:t>
        </w:r>
        <w:r w:rsidRPr="00E23DD9">
          <w:t>NDVI, proportion freshwater</w:t>
        </w:r>
        <w:r>
          <w:t xml:space="preserve"> cover</w:t>
        </w:r>
        <w:r w:rsidRPr="00E23DD9">
          <w:t xml:space="preserve">, and elevation. Data exploration proceeded according to the protocol of </w:t>
        </w:r>
        <w:r w:rsidRPr="00E23DD9">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instrText xml:space="preserve"> ADDIN EN.CITE </w:instrText>
        </w:r>
        <w:r>
          <w:fldChar w:fldCharType="begin">
            <w:fldData xml:space="preserve">PEVuZE5vdGU+PENpdGUgQXV0aG9yWWVhcj0iMSI+PEF1dGhvcj5adXVyPC9BdXRob3I+PFllYXI+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</w:fldData>
          </w:fldChar>
        </w:r>
        <w:r>
          <w:instrText xml:space="preserve"> ADDIN EN.CITE.DATA </w:instrText>
        </w:r>
        <w:r>
          <w:fldChar w:fldCharType="end"/>
        </w:r>
        <w:r w:rsidRPr="00E23DD9">
          <w:fldChar w:fldCharType="separate"/>
        </w:r>
        <w:r w:rsidRPr="00E23DD9">
          <w:rPr>
            <w:noProof/>
          </w:rPr>
          <w:t>Zuur et al. (2010)</w:t>
        </w:r>
        <w:r w:rsidRPr="00E23DD9">
          <w:fldChar w:fldCharType="end"/>
        </w:r>
        <w:r w:rsidRPr="00E23DD9">
          <w:t xml:space="preserve">, and </w:t>
        </w:r>
        <w:r>
          <w:t xml:space="preserve">we ensured </w:t>
        </w:r>
        <w:r w:rsidRPr="00E23DD9">
          <w:t xml:space="preserve">collinearity among predictors </w:t>
        </w:r>
        <w:del w:id="984" w:author="AlastairF" w:date="2020-10-29T11:52:00Z">
          <w:r w:rsidDel="00F03CC6">
            <w:delText xml:space="preserve">included </w:delText>
          </w:r>
        </w:del>
        <w:r>
          <w:t>in a</w:t>
        </w:r>
      </w:ins>
      <w:ins w:id="985" w:author="AlastairF" w:date="2020-10-29T11:52:00Z">
        <w:r w:rsidR="00F03CC6">
          <w:t>ny</w:t>
        </w:r>
      </w:ins>
      <w:ins w:id="986" w:author="kevin.hawkshaw@sympatico.ca" w:date="2020-10-20T15:08:00Z">
        <w:r>
          <w:t xml:space="preserve"> given model was |</w:t>
        </w:r>
        <w:r w:rsidRPr="003460A9">
          <w:rPr>
            <w:i/>
          </w:rPr>
          <w:t>R</w:t>
        </w:r>
        <w:r>
          <w:t>| ≤ 0.6</w:t>
        </w:r>
        <w:r w:rsidRPr="00E23DD9">
          <w:t xml:space="preserve">. </w:t>
        </w:r>
      </w:ins>
      <w:ins w:id="987" w:author="AlastairF" w:date="2020-10-29T15:31:00Z">
        <w:r w:rsidR="004D2A39">
          <w:t xml:space="preserve">To </w:t>
        </w:r>
        <w:r w:rsidR="004D2A39" w:rsidRPr="003D122A">
          <w:t>make variable</w:t>
        </w:r>
        <w:r w:rsidR="004D2A39">
          <w:t>s</w:t>
        </w:r>
        <w:r w:rsidR="004D2A39" w:rsidRPr="003D122A">
          <w:t xml:space="preserve"> numerically </w:t>
        </w:r>
        <w:r w:rsidR="004D2A39">
          <w:t>tractable</w:t>
        </w:r>
        <w:r w:rsidR="004D2A39" w:rsidRPr="003D122A">
          <w:t xml:space="preserve"> </w:t>
        </w:r>
        <w:r w:rsidR="004D2A39">
          <w:t xml:space="preserve">for </w:t>
        </w:r>
        <w:r w:rsidR="004D2A39" w:rsidRPr="003D122A">
          <w:t>model fitting</w:t>
        </w:r>
        <w:r w:rsidR="004D2A39">
          <w:t xml:space="preserve">, </w:t>
        </w:r>
      </w:ins>
      <w:ins w:id="988" w:author="kevin.hawkshaw@sympatico.ca" w:date="2020-10-20T15:08:00Z">
        <w:del w:id="989" w:author="AlastairF" w:date="2020-10-29T15:31:00Z">
          <w:r w:rsidDel="004D2A39">
            <w:delText>W</w:delText>
          </w:r>
        </w:del>
      </w:ins>
      <w:ins w:id="990" w:author="AlastairF" w:date="2020-10-29T15:31:00Z">
        <w:r w:rsidR="004D2A39">
          <w:t>w</w:t>
        </w:r>
      </w:ins>
      <w:ins w:id="991" w:author="kevin.hawkshaw@sympatico.ca" w:date="2020-10-20T15:08:00Z">
        <w:r>
          <w:t>e standardized all continuous covariates prior to analyses.</w:t>
        </w:r>
      </w:ins>
    </w:p>
    <w:p w14:paraId="3DE1CC2B" w14:textId="2AD2F973" w:rsidR="00975776" w:rsidRPr="00E23DD9" w:rsidRDefault="00975776" w:rsidP="003571B0">
      <w:pPr>
        <w:pStyle w:val="BodyText--EDI"/>
        <w:rPr>
          <w:ins w:id="992" w:author="kevin.hawkshaw@sympatico.ca" w:date="2020-10-20T15:08:00Z"/>
        </w:rPr>
      </w:pPr>
      <w:ins w:id="993" w:author="kevin.hawkshaw@sympatico.ca" w:date="2020-10-20T15:08:00Z">
        <w:r>
          <w:lastRenderedPageBreak/>
          <w:t xml:space="preserve">Because habitat can vary </w:t>
        </w:r>
        <w:del w:id="994" w:author="AlastairF" w:date="2020-10-29T11:53:00Z">
          <w:r w:rsidDel="00F03CC6">
            <w:delText>along</w:delText>
          </w:r>
        </w:del>
      </w:ins>
      <w:ins w:id="995" w:author="AlastairF" w:date="2020-10-29T11:53:00Z">
        <w:r w:rsidR="00F03CC6">
          <w:t>within</w:t>
        </w:r>
      </w:ins>
      <w:ins w:id="996" w:author="kevin.hawkshaw@sympatico.ca" w:date="2020-10-20T15:08:00Z">
        <w:r>
          <w:t xml:space="preserve"> a line transect, </w:t>
        </w:r>
        <w:del w:id="997" w:author="AlastairF" w:date="2020-10-29T11:53:00Z">
          <w:r w:rsidDel="00F03CC6">
            <w:delText xml:space="preserve">during </w:delText>
          </w:r>
        </w:del>
        <w:r>
          <w:t xml:space="preserve">DSM analyses </w:t>
        </w:r>
        <w:del w:id="998" w:author="AlastairF" w:date="2020-10-29T15:32:00Z">
          <w:r w:rsidDel="004D2A39">
            <w:delText>they are</w:delText>
          </w:r>
        </w:del>
        <w:r>
          <w:t xml:space="preserve"> typically</w:t>
        </w:r>
        <w:r w:rsidRPr="00E23DD9">
          <w:t xml:space="preserve"> </w:t>
        </w:r>
        <w:r>
          <w:t>divide</w:t>
        </w:r>
        <w:del w:id="999" w:author="AlastairF" w:date="2020-10-29T15:32:00Z">
          <w:r w:rsidDel="004D2A39">
            <w:delText>d</w:delText>
          </w:r>
        </w:del>
      </w:ins>
      <w:ins w:id="1000" w:author="AlastairF" w:date="2020-10-29T15:32:00Z">
        <w:r w:rsidR="004D2A39">
          <w:t>s transects</w:t>
        </w:r>
      </w:ins>
      <w:ins w:id="1001" w:author="kevin.hawkshaw@sympatico.ca" w:date="2020-10-20T15:08:00Z">
        <w:r w:rsidRPr="00E23DD9">
          <w:t xml:space="preserve"> into </w:t>
        </w:r>
        <w:del w:id="1002" w:author="AlastairF" w:date="2020-10-29T15:33:00Z">
          <w:r w:rsidRPr="00E23DD9" w:rsidDel="004D2A39">
            <w:delText>smaller</w:delText>
          </w:r>
        </w:del>
      </w:ins>
      <w:ins w:id="1003" w:author="AlastairF" w:date="2020-10-29T15:33:00Z">
        <w:r w:rsidR="004D2A39">
          <w:t>shorter</w:t>
        </w:r>
      </w:ins>
      <w:ins w:id="1004" w:author="kevin.hawkshaw@sympatico.ca" w:date="2020-10-20T15:08:00Z">
        <w:r w:rsidRPr="00E23DD9">
          <w:t xml:space="preserve"> segments</w:t>
        </w:r>
        <w:r>
          <w:t xml:space="preserve">. In our study segment length was approximately 250-m, and corresponded to roughly twice the truncation distance used when modelling the detection function for a given species or group </w:t>
        </w:r>
        <w:r>
          <w:fldChar w:fldCharType="begin"/>
        </w:r>
        <w:r>
          <w:instrText xml:space="preserve"> ADDIN EN.CITE &lt;EndNote&gt;&lt;Cite&gt;&lt;Author&gt;Petersen&lt;/Author&gt;&lt;Year&gt;2011&lt;/Year&gt;&lt;RecNum&gt;4674&lt;/RecNum&gt;&lt;DisplayText&gt;(Petersen et al. 2011)&lt;/DisplayText&gt;&lt;record&gt;&lt;rec-number&gt;4674&lt;/rec-number&gt;&lt;foreign-keys&gt;&lt;key app="EN" db-id="wtxdaseew0tfd1ext9kvpd9qfsved5xex5dz" timestamp="1556644965"&gt;4674&lt;/key&gt;&lt;/foreign-keys&gt;&lt;ref-type name="Report"&gt;27&lt;/ref-type&gt;&lt;contributors&gt;&lt;authors&gt;&lt;author&gt;Petersen, Ib Krag&lt;/author&gt;&lt;author&gt;MacKenzie, Monique Lea&lt;/author&gt;&lt;author&gt;Rexstad, Eric&lt;/author&gt;&lt;author&gt;Wisz, Mary S&lt;/author&gt;&lt;author&gt;Fox, Anthony D&lt;/author&gt;&lt;/authors&gt;&lt;tertiary-authors&gt;&lt;author&gt;University of St Andrews&lt;/author&gt;&lt;/tertiary-authors&gt;&lt;/contributors&gt;&lt;titles&gt;&lt;title&gt;Comparing pre-and post-construction distributions of long-tailed ducks Clangula hyemalis in and around the Nysted offshore wind farm, Denmark: a quasi-designed experiment accounting for imperfect detection, local surface features and autocorrelation&lt;/title&gt;&lt;secondary-title&gt;CREEM Technical Report&lt;/secondary-title&gt;&lt;/titles&gt;&lt;number&gt;no. 2011-1&lt;/number&gt;&lt;dates&gt;&lt;year&gt;2011&lt;/year&gt;&lt;/dates&gt;&lt;pub-location&gt;St. Andrews, Scotland&lt;/pub-location&gt;&lt;publisher&gt;University of St Andrews&lt;/publisher&gt;&lt;urls&gt;&lt;/urls&gt;&lt;/record&gt;&lt;/Cite&gt;&lt;/EndNote&gt;</w:instrText>
        </w:r>
        <w:r>
          <w:fldChar w:fldCharType="separate"/>
        </w:r>
        <w:r>
          <w:rPr>
            <w:noProof/>
          </w:rPr>
          <w:t>(Petersen et al. 2011)</w:t>
        </w:r>
        <w:r>
          <w:fldChar w:fldCharType="end"/>
        </w:r>
        <w:r>
          <w:t xml:space="preserve">, thus our sampling units were approximately square. Because segments were nested within transects, we included a random effect of transect identification number. Only a minority of transects were repeated in both sampling periods, and these visits were spaced more than two weeks apart, so we assumed </w:t>
        </w:r>
        <w:del w:id="1005" w:author="AlastairF" w:date="2020-10-29T15:34:00Z">
          <w:r w:rsidDel="004D2A39">
            <w:delText>pseudoreplication was minimal</w:delText>
          </w:r>
        </w:del>
      </w:ins>
      <w:ins w:id="1006" w:author="AlastairF" w:date="2020-10-29T15:34:00Z">
        <w:r w:rsidR="004D2A39">
          <w:t>they were independent, and included all transects in the analysis</w:t>
        </w:r>
      </w:ins>
      <w:ins w:id="1007" w:author="kevin.hawkshaw@sympatico.ca" w:date="2020-10-20T15:08:00Z">
        <w:r>
          <w:t>.</w:t>
        </w:r>
      </w:ins>
    </w:p>
    <w:p w14:paraId="1A6263B7" w14:textId="07BF1D44" w:rsidR="00975776" w:rsidRPr="00E23DD9" w:rsidRDefault="00975776" w:rsidP="003571B0">
      <w:pPr>
        <w:pStyle w:val="BodyText--EDI"/>
        <w:rPr>
          <w:ins w:id="1008" w:author="kevin.hawkshaw@sympatico.ca" w:date="2020-10-20T15:08:00Z"/>
        </w:rPr>
      </w:pPr>
      <w:ins w:id="1009" w:author="kevin.hawkshaw@sympatico.ca" w:date="2020-10-20T15:08:00Z">
        <w:r>
          <w:t>F</w:t>
        </w:r>
        <w:r w:rsidRPr="00E23DD9">
          <w:t xml:space="preserve">or each habitat </w:t>
        </w:r>
        <w:del w:id="1010" w:author="AlastairF" w:date="2020-10-29T15:34:00Z">
          <w:r w:rsidRPr="00E23DD9" w:rsidDel="004D2A39">
            <w:delText>index</w:delText>
          </w:r>
        </w:del>
      </w:ins>
      <w:ins w:id="1011" w:author="AlastairF" w:date="2020-10-29T15:34:00Z">
        <w:r w:rsidR="004D2A39">
          <w:t>covariate</w:t>
        </w:r>
      </w:ins>
      <w:ins w:id="1012" w:author="kevin.hawkshaw@sympatico.ca" w:date="2020-10-20T15:08:00Z">
        <w:r>
          <w:t>, data</w:t>
        </w:r>
        <w:r w:rsidRPr="00E23DD9">
          <w:t xml:space="preserve"> were </w:t>
        </w:r>
        <w:r>
          <w:t>extracted from remotely sensed datasets</w:t>
        </w:r>
        <w:r w:rsidRPr="00E23DD9">
          <w:t xml:space="preserve">. </w:t>
        </w:r>
        <w:r>
          <w:t xml:space="preserve">Ruggedness and </w:t>
        </w:r>
        <w:r w:rsidRPr="00E23DD9">
          <w:t>elevation</w:t>
        </w:r>
        <w:r>
          <w:t xml:space="preserve"> were calculated from an ArcticDEM </w:t>
        </w:r>
        <w:r>
          <w:fldChar w:fldCharType="begin"/>
        </w:r>
        <w:r>
          <w:instrText xml:space="preserve"> ADDIN EN.CITE &lt;EndNote&gt;&lt;Cite&gt;&lt;Author&gt;Porter&lt;/Author&gt;&lt;Year&gt;2018&lt;/Year&gt;&lt;RecNum&gt;9104&lt;/RecNum&gt;&lt;DisplayText&gt;(Porter et al. 2018)&lt;/DisplayText&gt;&lt;record&gt;&lt;rec-number&gt;9104&lt;/rec-number&gt;&lt;foreign-keys&gt;&lt;key app="EN" db-id="wtxdaseew0tfd1ext9kvpd9qfsved5xex5dz" timestamp="1603212885"&gt;9104&lt;/key&gt;&lt;/foreign-keys&gt;&lt;ref-type name="Dataset"&gt;59&lt;/ref-type&gt;&lt;contributors&gt;&lt;authors&gt;&lt;author&gt;Porter, Claire&lt;/author&gt;&lt;author&gt;Morin, Paul&lt;/author&gt;&lt;author&gt;Howat, Ian&lt;/author&gt;&lt;author&gt;Noh, Myoung-Jon&lt;/author&gt;&lt;author&gt;Bates, Brian&lt;/author&gt;&lt;author&gt;Peterman, Kenneth&lt;/author&gt;&lt;author&gt;Keesey, Scott&lt;/author&gt;&lt;author&gt;Schlenk, Matthew&lt;/author&gt;&lt;author&gt;Gardiner, Judith&lt;/author&gt;&lt;author&gt;Tomko, Karen&lt;/author&gt;&lt;author&gt;Willis, Michael&lt;/author&gt;&lt;author&gt;Kelleher, Cole&lt;/author&gt;&lt;author&gt;Cloutier, Michael&lt;/author&gt;&lt;author&gt;Husby, Eric&lt;/author&gt;&lt;author&gt;Foga, Steven&lt;/author&gt;&lt;author&gt;Nakamura, Hitomi&lt;/author&gt;&lt;author&gt;Platson, Melisa&lt;/author&gt;&lt;author&gt;Wethington, Michael, Jr.&lt;/author&gt;&lt;author&gt;Williamson, Cathleen&lt;/author&gt;&lt;author&gt;Bauer, Gregory&lt;/author&gt;&lt;author&gt;Enos, Jeremy&lt;/author&gt;&lt;author&gt;Arnold, Galen&lt;/author&gt;&lt;author&gt;Kramer, William&lt;/author&gt;&lt;author&gt;Becker, Peter&lt;/author&gt;&lt;author&gt;Doshi, Abhijit&lt;/author&gt;&lt;author&gt;D&amp;apos;Souza, Cristelle&lt;/author&gt;&lt;author&gt;Cummens, Pat&lt;/author&gt;&lt;author&gt;Laurier, Fabien&lt;/author&gt;&lt;author&gt;Bojesen, Mikkel&lt;/author&gt;&lt;/authors&gt;&lt;/contributors&gt;&lt;titles&gt;&lt;title&gt;ArcticDEM&lt;/title&gt;&lt;/titles&gt;&lt;edition&gt;1&lt;/edition&gt;&lt;dates&gt;&lt;year&gt;2018&lt;/year&gt;&lt;/dates&gt;&lt;publisher&gt;Harvard Dataverse&lt;/publisher&gt;&lt;label&gt;porter2018&lt;/label&gt;&lt;urls&gt;&lt;related-urls&gt;&lt;url&gt;https://doi.org/10.7910/DVN/OHHUKH&lt;/url&gt;&lt;/related-urls&gt;&lt;/urls&gt;&lt;custom3&gt;Data&lt;/custom3&gt;&lt;/record&gt;&lt;/Cite&gt;&lt;/EndNote&gt;</w:instrText>
        </w:r>
        <w:r>
          <w:fldChar w:fldCharType="separate"/>
        </w:r>
        <w:r>
          <w:rPr>
            <w:noProof/>
          </w:rPr>
          <w:t>(Porter et al. 2018)</w:t>
        </w:r>
        <w:r>
          <w:fldChar w:fldCharType="end"/>
        </w:r>
        <w:r>
          <w:t xml:space="preserve"> raster for the study area. For NDVI we constructed a composite image based on Landsat 8 images taken during the month of July from 2013-20, using the maximum NDVI value for each pixel in the study area, representing maximum green-up. The ArcticDEM and Landsat 8 imagery were sourced from Google Earth Engine </w:t>
        </w:r>
        <w:r>
          <w:fldChar w:fldCharType="begin"/>
        </w:r>
        <w:r>
          <w:instrText xml:space="preserve"> ADDIN EN.CITE &lt;EndNote&gt;&lt;Cite&gt;&lt;Author&gt;Gorelick&lt;/Author&gt;&lt;Year&gt;2017&lt;/Year&gt;&lt;RecNum&gt;5354&lt;/RecNum&gt;&lt;DisplayText&gt;(Gorelick et al. 2017)&lt;/DisplayText&gt;&lt;record&gt;&lt;rec-number&gt;5354&lt;/rec-number&gt;&lt;foreign-keys&gt;&lt;key app="EN" db-id="wtxdaseew0tfd1ext9kvpd9qfsved5xex5dz" timestamp="1589607717"&gt;5354&lt;/key&gt;&lt;/foreign-keys&gt;&lt;ref-type name="Journal Article"&gt;17&lt;/ref-type&gt;&lt;contributors&gt;&lt;authors&gt;&lt;author&gt;Gorelick, Noel&lt;/author&gt;&lt;author&gt;Hancher, Matt&lt;/author&gt;&lt;author&gt;Dixon, Mike&lt;/author&gt;&lt;author&gt;Ilyushchenko, Simon&lt;/author&gt;&lt;author&gt;Thau, David&lt;/author&gt;&lt;author&gt;Moore, Rebecca&lt;/author&gt;&lt;/authors&gt;&lt;/contributors&gt;&lt;titles&gt;&lt;title&gt;Google Earth Engine: Planetary-scale geospatial analysis for everyone&lt;/title&gt;&lt;secondary-title&gt;Remote Sensing of Environment&lt;/secondary-title&gt;&lt;/titles&gt;&lt;periodical&gt;&lt;full-title&gt;Remote Sensing of Environment&lt;/full-title&gt;&lt;abbr-1&gt;Remote Sens. Environ.&lt;/abbr-1&gt;&lt;abbr-2&gt;Remote Sens Environ&lt;/abbr-2&gt;&lt;/periodical&gt;&lt;pages&gt;18-27&lt;/pages&gt;&lt;volume&gt;202&lt;/volume&gt;&lt;dates&gt;&lt;year&gt;2017&lt;/year&gt;&lt;/dates&gt;&lt;work-type&gt;https://doi.org/10.1016/j.rse.2017.06.031&lt;/work-type&gt;&lt;urls&gt;&lt;related-urls&gt;&lt;url&gt;https://doi.org/10.1016/j.rse.2017.06.031&lt;/url&gt;&lt;/related-urls&gt;&lt;/urls&gt;&lt;/record&gt;&lt;/Cite&gt;&lt;/EndNote&gt;</w:instrText>
        </w:r>
        <w:r>
          <w:fldChar w:fldCharType="separate"/>
        </w:r>
        <w:r>
          <w:rPr>
            <w:noProof/>
          </w:rPr>
          <w:t>(Gorelick et al. 2017)</w:t>
        </w:r>
        <w:r>
          <w:fldChar w:fldCharType="end"/>
        </w:r>
        <w:r>
          <w:t>. F</w:t>
        </w:r>
        <w:r w:rsidRPr="00E23DD9">
          <w:t xml:space="preserve">reshwater </w:t>
        </w:r>
        <w:r>
          <w:t xml:space="preserve">cover </w:t>
        </w:r>
        <w:r w:rsidRPr="00E23DD9">
          <w:t>was estima</w:t>
        </w:r>
        <w:r>
          <w:t xml:space="preserve">ted using a surface water layer </w:t>
        </w:r>
        <w:r>
          <w:fldChar w:fldCharType="begin"/>
        </w:r>
        <w:r>
          <w:instrText xml:space="preserve"> ADDIN EN.CITE &lt;EndNote&gt;&lt;Cite&gt;&lt;Author&gt;Natural Resources Canada&lt;/Author&gt;&lt;Year&gt;2016&lt;/Year&gt;&lt;RecNum&gt;9101&lt;/RecNum&gt;&lt;Prefix&gt;resolution: 25-m`; &lt;/Prefix&gt;&lt;DisplayText&gt;(resolution: 25-m; Natural Resources Canada 2016)&lt;/DisplayText&gt;&lt;record&gt;&lt;rec-number&gt;9101&lt;/rec-number&gt;&lt;foreign-keys&gt;&lt;key app="EN" db-id="wtxdaseew0tfd1ext9kvpd9qfsved5xex5dz" timestamp="1590387688"&gt;9101&lt;/key&gt;&lt;/foreign-keys&gt;&lt;ref-type name="Dataset"&gt;59&lt;/ref-type&gt;&lt;contributors&gt;&lt;authors&gt;&lt;author&gt;Natural Resources Canada,&lt;/author&gt;&lt;/authors&gt;&lt;secondary-authors&gt;&lt;author&gt;Government of Canada,&lt;/author&gt;&lt;/secondary-authors&gt;&lt;/contributors&gt;&lt;titles&gt;&lt;title&gt;National Hydro Network - NHN - GeoBase Series&lt;/title&gt;&lt;/titles&gt;&lt;dates&gt;&lt;year&gt;2016&lt;/year&gt;&lt;/dates&gt;&lt;urls&gt;&lt;related-urls&gt;&lt;url&gt;https://open.canada.ca/data/en/dataset/a4b190fe-e090-4e6d-881e-b87956c07977#wb-auto-6&lt;/url&gt;&lt;/related-urls&gt;&lt;/urls&gt;&lt;/record&gt;&lt;/Cite&gt;&lt;/EndNote&gt;</w:instrText>
        </w:r>
        <w:r>
          <w:fldChar w:fldCharType="separate"/>
        </w:r>
        <w:r>
          <w:rPr>
            <w:noProof/>
          </w:rPr>
          <w:t>(resolution: 25-m; Natural Resources Canada 2016)</w:t>
        </w:r>
        <w:r>
          <w:fldChar w:fldCharType="end"/>
        </w:r>
        <w:r w:rsidRPr="00E23DD9">
          <w:t xml:space="preserve">. Habitat </w:t>
        </w:r>
        <w:r>
          <w:t>variables</w:t>
        </w:r>
        <w:r w:rsidRPr="00E23DD9">
          <w:t xml:space="preserve"> were </w:t>
        </w:r>
        <w:r>
          <w:t>calculated over</w:t>
        </w:r>
        <w:r w:rsidRPr="00E23DD9">
          <w:t xml:space="preserve"> </w:t>
        </w:r>
        <w:r>
          <w:t>m</w:t>
        </w:r>
        <w:r w:rsidRPr="00E23DD9">
          <w:t xml:space="preserve">oving windows of size </w:t>
        </w:r>
        <w:r>
          <w:t xml:space="preserve">270 </w:t>
        </w:r>
        <w:r w:rsidRPr="00E23DD9">
          <w:t>x</w:t>
        </w:r>
        <w:r>
          <w:t xml:space="preserve"> 270-</w:t>
        </w:r>
        <w:r w:rsidRPr="00E23DD9">
          <w:t>m</w:t>
        </w:r>
        <w:r>
          <w:t xml:space="preserve">, which approximated segment size. </w:t>
        </w:r>
        <w:r w:rsidRPr="00E23DD9">
          <w:t>The goal was to ensure habitat covariates corresponded to individual transect segments with minimal overlap</w:t>
        </w:r>
        <w:r>
          <w:t xml:space="preserve"> between segm</w:t>
        </w:r>
        <w:r w:rsidRPr="00E23DD9">
          <w:t>e</w:t>
        </w:r>
        <w:r>
          <w:t>n</w:t>
        </w:r>
        <w:r w:rsidRPr="00E23DD9">
          <w:t xml:space="preserve">ts. </w:t>
        </w:r>
        <w:r>
          <w:t>Habitat covariate</w:t>
        </w:r>
      </w:ins>
      <w:ins w:id="1013" w:author="AlastairF" w:date="2020-10-29T15:36:00Z">
        <w:r w:rsidR="00160F14">
          <w:t xml:space="preserve"> value</w:t>
        </w:r>
      </w:ins>
      <w:ins w:id="1014" w:author="kevin.hawkshaw@sympatico.ca" w:date="2020-10-20T15:08:00Z">
        <w:r>
          <w:t xml:space="preserve">s were then extracted at the midpoint of each transect segment. For NDVI we masked all water bodies prior to applying the moving window calculations.  </w:t>
        </w:r>
      </w:ins>
    </w:p>
    <w:p w14:paraId="4B983201" w14:textId="54D7E16F" w:rsidR="00975776" w:rsidRPr="00D979C7" w:rsidRDefault="00975776" w:rsidP="003571B0">
      <w:pPr>
        <w:pStyle w:val="BodyText--EDI"/>
        <w:rPr>
          <w:ins w:id="1015" w:author="kevin.hawkshaw@sympatico.ca" w:date="2020-10-20T15:08:00Z"/>
        </w:rPr>
      </w:pPr>
      <w:ins w:id="1016" w:author="kevin.hawkshaw@sympatico.ca" w:date="2020-10-20T15:08:00Z">
        <w:r>
          <w:t>Depending on model diagnostics w</w:t>
        </w:r>
        <w:r w:rsidRPr="00E23DD9">
          <w:t xml:space="preserve">e </w:t>
        </w:r>
        <w:r>
          <w:t>modelled segment counts with either negative binomial or Tweedie response distributions</w:t>
        </w:r>
      </w:ins>
      <w:ins w:id="1017" w:author="AlastairF" w:date="2020-10-29T15:36:00Z">
        <w:r w:rsidR="00160F14">
          <w:t xml:space="preserve">, </w:t>
        </w:r>
      </w:ins>
      <w:ins w:id="1018" w:author="AlastairF" w:date="2020-10-29T15:37:00Z">
        <w:r w:rsidR="00160F14">
          <w:t xml:space="preserve">using </w:t>
        </w:r>
      </w:ins>
      <w:ins w:id="1019" w:author="AlastairF" w:date="2020-10-29T15:36:00Z">
        <w:r w:rsidR="00160F14">
          <w:t>whichever</w:t>
        </w:r>
      </w:ins>
      <w:ins w:id="1020" w:author="AlastairF" w:date="2020-10-29T15:37:00Z">
        <w:r w:rsidR="00160F14">
          <w:t xml:space="preserve"> distribution</w:t>
        </w:r>
      </w:ins>
      <w:ins w:id="1021" w:author="AlastairF" w:date="2020-10-29T15:36:00Z">
        <w:r w:rsidR="00160F14">
          <w:t xml:space="preserve"> provided bet</w:t>
        </w:r>
      </w:ins>
      <w:ins w:id="1022" w:author="AlastairF" w:date="2020-10-29T15:37:00Z">
        <w:r w:rsidR="00160F14">
          <w:t>ter diagnostics</w:t>
        </w:r>
      </w:ins>
      <w:ins w:id="1023" w:author="kevin.hawkshaw@sympatico.ca" w:date="2020-10-20T15:08:00Z">
        <w:r>
          <w:t xml:space="preserve">. We </w:t>
        </w:r>
        <w:r w:rsidRPr="00E23DD9">
          <w:t xml:space="preserve">ensured good visual fit </w:t>
        </w:r>
        <w:r>
          <w:t xml:space="preserve">of our models </w:t>
        </w:r>
        <w:r w:rsidRPr="00E23DD9">
          <w:t xml:space="preserve">using standard diagnostic plots, including quantile-quantile plots and plots of randomized quantile residuals </w:t>
        </w:r>
        <w:r w:rsidRPr="00E23DD9">
          <w:fldChar w:fldCharType="begin"/>
        </w:r>
        <w:r>
          <w:instrText xml:space="preserve"> ADDIN EN.CITE &lt;EndNote&gt;&lt;Cite&gt;&lt;Author&gt;Dunn&lt;/Author&gt;&lt;Year&gt;1996&lt;/Year&gt;&lt;RecNum&gt;4026&lt;/RecNum&gt;&lt;DisplayText&gt;(Dunn and Smyth 1996)&lt;/DisplayText&gt;&lt;record&gt;&lt;rec-number&gt;4026&lt;/rec-number&gt;&lt;foreign-keys&gt;&lt;key app="EN" db-id="wtxdaseew0tfd1ext9kvpd9qfsved5xex5dz" timestamp="1524858099"&gt;4026&lt;/key&gt;&lt;/foreign-keys&gt;&lt;ref-type name="Journal Article"&gt;17&lt;/ref-type&gt;&lt;contributors&gt;&lt;authors&gt;&lt;author&gt;Dunn, Peter K.&lt;/author&gt;&lt;author&gt;Smyth, Gordon K.&lt;/author&gt;&lt;/authors&gt;&lt;/contributors&gt;&lt;titles&gt;&lt;title&gt;Randomized Quantile Residuals&lt;/title&gt;&lt;secondary-title&gt;Journal of Computational and Graphical Statistics&lt;/secondary-title&gt;&lt;/titles&gt;&lt;periodical&gt;&lt;full-title&gt;Journal of Computational and Graphical Statistics&lt;/full-title&gt;&lt;abbr-1&gt;J. Comput. Graph. Stat.&lt;/abbr-1&gt;&lt;/periodical&gt;&lt;pages&gt;236-244&lt;/pages&gt;&lt;volume&gt;5&lt;/volume&gt;&lt;number&gt;3&lt;/number&gt;&lt;section&gt;236&lt;/section&gt;&lt;dates&gt;&lt;year&gt;1996&lt;/year&gt;&lt;pub-dates&gt;&lt;date&gt;1996/09/01&lt;/date&gt;&lt;/pub-dates&gt;&lt;/dates&gt;&lt;publisher&gt;Taylor &amp;amp; Francis&lt;/publisher&gt;&lt;isbn&gt;1061-8600&amp;#xD;1537-2715&lt;/isbn&gt;&lt;urls&gt;&lt;related-urls&gt;&lt;url&gt;https://www.tandfonline.com/doi/abs/10.1080/10618600.1996.10474708&lt;/url&gt;&lt;url&gt;https://www.tandfonline.com/doi/pdf/10.1080/10618600.1996.10474708?needAccess=true&lt;/url&gt;&lt;/related-urls&gt;&lt;/urls&gt;&lt;electronic-resource-num&gt;10.1080/10618600.1996.10474708&lt;/electronic-resource-num&gt;&lt;/record&gt;&lt;/Cite&gt;&lt;/EndNote&gt;</w:instrText>
        </w:r>
        <w:r w:rsidRPr="00E23DD9">
          <w:fldChar w:fldCharType="separate"/>
        </w:r>
        <w:r w:rsidRPr="00E23DD9">
          <w:rPr>
            <w:noProof/>
          </w:rPr>
          <w:t>(Dunn and Smyth 1996)</w:t>
        </w:r>
        <w:r w:rsidRPr="00E23DD9">
          <w:fldChar w:fldCharType="end"/>
        </w:r>
        <w:r w:rsidRPr="00E23DD9">
          <w:t>.</w:t>
        </w:r>
        <w:r>
          <w:t xml:space="preserve"> </w:t>
        </w:r>
      </w:ins>
      <w:ins w:id="1024" w:author="kevin.hawkshaw@sympatico.ca" w:date="2020-10-20T15:32:00Z">
        <w:r w:rsidR="00B30FF6">
          <w:t xml:space="preserve">The final step in our analysis was to use our habitat models to </w:t>
        </w:r>
      </w:ins>
      <w:ins w:id="1025" w:author="kevin.hawkshaw@sympatico.ca" w:date="2020-10-20T15:33:00Z">
        <w:r w:rsidR="00B30FF6">
          <w:t>construct distribution maps for Lapland Longspurs and Snow Buntings across the study area.</w:t>
        </w:r>
      </w:ins>
    </w:p>
    <w:p w14:paraId="2725187D" w14:textId="6B014F4F" w:rsidR="0003356D" w:rsidRPr="00225A44" w:rsidDel="003163EA" w:rsidRDefault="0003356D" w:rsidP="00BE3B1F">
      <w:pPr>
        <w:pStyle w:val="BodyText-EDI"/>
        <w:tabs>
          <w:tab w:val="left" w:pos="2565"/>
        </w:tabs>
        <w:rPr>
          <w:del w:id="1026" w:author="AlastairF" w:date="2020-11-05T14:23:00Z"/>
        </w:rPr>
      </w:pPr>
    </w:p>
    <w:p w14:paraId="2C7647B4" w14:textId="074DEF34" w:rsidR="00DF37B5" w:rsidRPr="00225A44" w:rsidRDefault="00DF37B5" w:rsidP="00DF37B5">
      <w:pPr>
        <w:pStyle w:val="Heading3"/>
      </w:pPr>
      <w:bookmarkStart w:id="1027" w:name="_Toc46996154"/>
      <w:r w:rsidRPr="00225A44">
        <w:t>Results</w:t>
      </w:r>
      <w:bookmarkEnd w:id="787"/>
      <w:bookmarkEnd w:id="1027"/>
    </w:p>
    <w:p w14:paraId="50A97F95" w14:textId="77777777" w:rsidR="00DF37B5" w:rsidRPr="00225A44" w:rsidRDefault="00DF37B5" w:rsidP="00DF37B5">
      <w:pPr>
        <w:pStyle w:val="Heading4"/>
        <w:keepNext/>
      </w:pPr>
      <w:bookmarkStart w:id="1028" w:name="_Toc504576291"/>
      <w:r w:rsidRPr="00225A44">
        <w:t>Nesting Site Detections</w:t>
      </w:r>
      <w:bookmarkEnd w:id="1028"/>
    </w:p>
    <w:p w14:paraId="11906401" w14:textId="7FB58C9C" w:rsidR="00DF37B5" w:rsidRPr="001E32E0" w:rsidRDefault="00DF37B5" w:rsidP="00DF37B5">
      <w:pPr>
        <w:pStyle w:val="BodyText--EDI"/>
        <w:jc w:val="both"/>
      </w:pPr>
      <w:bookmarkStart w:id="1029" w:name="_Toc496782954"/>
      <w:bookmarkStart w:id="1030" w:name="_Toc496785067"/>
      <w:bookmarkStart w:id="1031" w:name="_Toc496785860"/>
      <w:bookmarkStart w:id="1032" w:name="_Toc496791403"/>
      <w:bookmarkStart w:id="1033" w:name="_Toc496795754"/>
      <w:bookmarkStart w:id="1034" w:name="_Toc496796423"/>
      <w:bookmarkStart w:id="1035" w:name="_Toc504576292"/>
      <w:bookmarkEnd w:id="1029"/>
      <w:bookmarkEnd w:id="1030"/>
      <w:bookmarkEnd w:id="1031"/>
      <w:bookmarkEnd w:id="1032"/>
      <w:bookmarkEnd w:id="1033"/>
      <w:bookmarkEnd w:id="1034"/>
      <w:r w:rsidRPr="00225A44">
        <w:t xml:space="preserve">A total of </w:t>
      </w:r>
      <w:del w:id="1036" w:author="Erik Hedlin" w:date="2020-10-19T10:50:00Z">
        <w:r w:rsidRPr="00225A44" w:rsidDel="00B7170F">
          <w:delText>16</w:delText>
        </w:r>
        <w:r w:rsidDel="00B7170F">
          <w:delText>9</w:delText>
        </w:r>
        <w:r w:rsidRPr="00225A44" w:rsidDel="00B7170F">
          <w:delText xml:space="preserve"> </w:delText>
        </w:r>
      </w:del>
      <w:ins w:id="1037"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1038" w:author="Erik Hedlin" w:date="2020-10-19T10:50:00Z">
        <w:r w:rsidDel="00B7170F">
          <w:delText>2019</w:delText>
        </w:r>
      </w:del>
      <w:ins w:id="1039" w:author="Erik Hedlin" w:date="2020-10-19T10:50:00Z">
        <w:r w:rsidR="00B7170F">
          <w:t>2020</w:t>
        </w:r>
      </w:ins>
      <w:r w:rsidRPr="00225A44">
        <w:t>. Among years, the greatest number of previously unknown nesting sites detected occurred in 2014 (N=19) and 2015 (N=32)</w:t>
      </w:r>
      <w:ins w:id="1040" w:author="AlastairF" w:date="2020-10-29T15:38:00Z">
        <w:r w:rsidR="00160F14">
          <w:t>.</w:t>
        </w:r>
      </w:ins>
      <w:r w:rsidRPr="00225A44">
        <w:t xml:space="preserve"> </w:t>
      </w:r>
      <w:ins w:id="1041" w:author="AlastairF" w:date="2020-10-29T15:38:00Z">
        <w:r w:rsidR="00160F14">
          <w:t xml:space="preserve">This was primarily </w:t>
        </w:r>
      </w:ins>
      <w:r w:rsidRPr="00225A44">
        <w:t xml:space="preserve">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ins w:id="1042" w:author="AlastairF" w:date="2020-10-29T15:38:00Z">
        <w:r w:rsidR="00160F14">
          <w:t xml:space="preserve">, </w:t>
        </w:r>
      </w:ins>
      <w:ins w:id="1043" w:author="AlastairF" w:date="2020-10-29T15:39:00Z">
        <w:r w:rsidR="00160F14">
          <w:t>as well as</w:t>
        </w:r>
      </w:ins>
      <w:del w:id="1044" w:author="AlastairF" w:date="2020-10-29T15:39:00Z">
        <w:r w:rsidDel="00160F14">
          <w:delText xml:space="preserve"> </w:delText>
        </w:r>
        <w:r w:rsidRPr="00225A44" w:rsidDel="00160F14">
          <w:delText>and</w:delText>
        </w:r>
      </w:del>
      <w:r w:rsidRPr="00225A44">
        <w:t xml:space="preserve">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1045" w:author="Erik Hedlin" w:date="2020-10-19T10:50:00Z">
        <w:r w:rsidRPr="00225A44" w:rsidDel="00B7170F">
          <w:delText>16</w:delText>
        </w:r>
        <w:r w:rsidDel="00B7170F">
          <w:delText>9</w:delText>
        </w:r>
      </w:del>
      <w:ins w:id="1046"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1047" w:author="Erik Hedlin" w:date="2020-10-19T10:50:00Z">
        <w:r w:rsidRPr="001E32E0" w:rsidDel="00B7170F">
          <w:delText>2019</w:delText>
        </w:r>
      </w:del>
      <w:ins w:id="1048" w:author="Erik Hedlin" w:date="2020-10-19T10:50:00Z">
        <w:r w:rsidR="00B7170F" w:rsidRPr="001E32E0">
          <w:t>20</w:t>
        </w:r>
        <w:r w:rsidR="00B7170F">
          <w:t>20</w:t>
        </w:r>
      </w:ins>
      <w:r w:rsidRPr="001E32E0">
        <w:t xml:space="preserve">, </w:t>
      </w:r>
      <w:r w:rsidRPr="008243DF">
        <w:t>1</w:t>
      </w:r>
      <w:ins w:id="1049" w:author="Erik Hedlin" w:date="2020-10-19T10:50:00Z">
        <w:r w:rsidR="00B7170F">
          <w:t>7</w:t>
        </w:r>
      </w:ins>
      <w:del w:id="1050"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1051" w:author="Erik Hedlin" w:date="2020-10-19T10:51:00Z">
        <w:r w:rsidR="00B7170F">
          <w:t>7</w:t>
        </w:r>
      </w:ins>
      <w:del w:id="1052" w:author="Erik Hedlin" w:date="2020-10-19T10:51:00Z">
        <w:r w:rsidRPr="005465C1" w:rsidDel="00B7170F">
          <w:delText>6</w:delText>
        </w:r>
      </w:del>
      <w:r>
        <w:t>5</w:t>
      </w:r>
      <w:r w:rsidRPr="005465C1">
        <w:t xml:space="preserve"> nesting sites visited in 20</w:t>
      </w:r>
      <w:ins w:id="1053" w:author="Erik Hedlin" w:date="2020-10-19T10:51:00Z">
        <w:r w:rsidR="00B7170F">
          <w:t>20</w:t>
        </w:r>
      </w:ins>
      <w:del w:id="1054" w:author="Erik Hedlin" w:date="2020-10-19T10:51:00Z">
        <w:r w:rsidRPr="005465C1" w:rsidDel="00B7170F">
          <w:delText>19</w:delText>
        </w:r>
      </w:del>
      <w:r w:rsidRPr="005465C1">
        <w:t xml:space="preserve">, cliff-nesting raptors were detected at </w:t>
      </w:r>
      <w:del w:id="1055" w:author="Erik Hedlin" w:date="2020-10-19T10:51:00Z">
        <w:r w:rsidRPr="005465C1" w:rsidDel="00B7170F">
          <w:delText xml:space="preserve">55 </w:delText>
        </w:r>
      </w:del>
      <w:ins w:id="1056" w:author="Erik Hedlin" w:date="2020-10-19T10:51:00Z">
        <w:r w:rsidR="00B7170F">
          <w:t>8</w:t>
        </w:r>
      </w:ins>
      <w:ins w:id="1057" w:author="Erik Hedlin" w:date="2020-10-19T10:52:00Z">
        <w:r w:rsidR="00B7170F">
          <w:t>9</w:t>
        </w:r>
      </w:ins>
      <w:ins w:id="1058" w:author="Erik Hedlin" w:date="2020-10-19T10:51:00Z">
        <w:r w:rsidR="00B7170F" w:rsidRPr="005465C1">
          <w:t xml:space="preserve"> </w:t>
        </w:r>
      </w:ins>
      <w:r w:rsidRPr="005465C1">
        <w:t>sites; 4</w:t>
      </w:r>
      <w:ins w:id="1059" w:author="Erik Hedlin" w:date="2020-10-19T10:51:00Z">
        <w:r w:rsidR="00B7170F">
          <w:t>2</w:t>
        </w:r>
      </w:ins>
      <w:del w:id="1060" w:author="Erik Hedlin" w:date="2020-10-19T10:51:00Z">
        <w:r w:rsidRPr="005465C1" w:rsidDel="00B7170F">
          <w:delText>3</w:delText>
        </w:r>
      </w:del>
      <w:r w:rsidRPr="005465C1">
        <w:t xml:space="preserve"> held </w:t>
      </w:r>
      <w:r>
        <w:t>Peregrine Falcon</w:t>
      </w:r>
      <w:r w:rsidRPr="005465C1">
        <w:t xml:space="preserve">s, </w:t>
      </w:r>
      <w:ins w:id="1061" w:author="Erik Hedlin" w:date="2020-10-19T10:51:00Z">
        <w:r w:rsidR="00B7170F">
          <w:t>47</w:t>
        </w:r>
      </w:ins>
      <w:del w:id="1062" w:author="Erik Hedlin" w:date="2020-10-19T10:51:00Z">
        <w:r w:rsidRPr="005465C1" w:rsidDel="00B7170F">
          <w:delText>11</w:delText>
        </w:r>
      </w:del>
      <w:r w:rsidRPr="005465C1">
        <w:t xml:space="preserve"> held </w:t>
      </w:r>
      <w:r>
        <w:t>Rough</w:t>
      </w:r>
      <w:r w:rsidRPr="005465C1">
        <w:t xml:space="preserve">-legged </w:t>
      </w:r>
      <w:r>
        <w:t>Hawk</w:t>
      </w:r>
      <w:r w:rsidRPr="005465C1">
        <w:t>s</w:t>
      </w:r>
      <w:del w:id="1063"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
      <w:tblGrid>
        <w:gridCol w:w="2831"/>
        <w:gridCol w:w="17"/>
        <w:gridCol w:w="793"/>
        <w:gridCol w:w="15"/>
        <w:gridCol w:w="790"/>
        <w:gridCol w:w="12"/>
        <w:gridCol w:w="792"/>
        <w:gridCol w:w="10"/>
        <w:gridCol w:w="802"/>
        <w:gridCol w:w="804"/>
        <w:gridCol w:w="804"/>
        <w:gridCol w:w="804"/>
        <w:gridCol w:w="810"/>
        <w:gridCol w:w="796"/>
      </w:tblGrid>
      <w:tr w:rsidR="00C13BCD" w:rsidRPr="00DC26BC" w14:paraId="0F602406" w14:textId="6667D4A2" w:rsidTr="00660882">
        <w:trPr>
          <w:cnfStyle w:val="100000000000" w:firstRow="1" w:lastRow="0" w:firstColumn="0" w:lastColumn="0" w:oddVBand="0" w:evenVBand="0" w:oddHBand="0" w:evenHBand="0" w:firstRowFirstColumn="0" w:firstRowLastColumn="0" w:lastRowFirstColumn="0" w:lastRowLastColumn="0"/>
          <w:cantSplit/>
          <w:trHeight w:val="479"/>
          <w:tblHeader/>
        </w:trPr>
        <w:tc>
          <w:tcPr>
            <w:tcW w:w="4603" w:type="pct"/>
            <w:gridSpan w:val="13"/>
            <w:tcBorders>
              <w:top w:val="nil"/>
              <w:left w:val="nil"/>
              <w:bottom w:val="single" w:sz="12" w:space="0" w:color="auto"/>
              <w:right w:val="nil"/>
            </w:tcBorders>
          </w:tcPr>
          <w:p w14:paraId="56D047D2" w14:textId="63EBFCF9" w:rsidR="00C13BCD" w:rsidRPr="00225A44" w:rsidRDefault="00C13BCD" w:rsidP="00ED43DC">
            <w:pPr>
              <w:pStyle w:val="TableCaption-EDI"/>
            </w:pPr>
            <w:bookmarkStart w:id="1064" w:name="_Toc25132260"/>
            <w:bookmarkStart w:id="1065" w:name="_Ref27990020"/>
            <w:bookmarkStart w:id="1066" w:name="_Toc45116157"/>
            <w:r w:rsidRPr="00225A44">
              <w:lastRenderedPageBreak/>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1064"/>
            <w:bookmarkEnd w:id="1065"/>
            <w:bookmarkEnd w:id="1066"/>
          </w:p>
        </w:tc>
        <w:tc>
          <w:tcPr>
            <w:tcW w:w="397" w:type="pct"/>
            <w:tcBorders>
              <w:top w:val="nil"/>
              <w:left w:val="nil"/>
              <w:bottom w:val="single" w:sz="12" w:space="0" w:color="auto"/>
              <w:right w:val="nil"/>
            </w:tcBorders>
          </w:tcPr>
          <w:p w14:paraId="3855285D" w14:textId="77777777" w:rsidR="00C13BCD" w:rsidRPr="00225A44" w:rsidRDefault="00C13BCD" w:rsidP="008A1C71">
            <w:pPr>
              <w:pStyle w:val="Caption"/>
            </w:pPr>
          </w:p>
        </w:tc>
      </w:tr>
      <w:tr w:rsidR="00C13BCD" w:rsidRPr="00225A44" w14:paraId="776F67F9" w14:textId="35FA45A3" w:rsidTr="00660882">
        <w:trPr>
          <w:cnfStyle w:val="100000000000" w:firstRow="1" w:lastRow="0" w:firstColumn="0" w:lastColumn="0" w:oddVBand="0" w:evenVBand="0" w:oddHBand="0" w:evenHBand="0" w:firstRowFirstColumn="0" w:firstRowLastColumn="0" w:lastRowFirstColumn="0" w:lastRowLastColumn="0"/>
          <w:cantSplit/>
          <w:trHeight w:val="239"/>
          <w:tblHeader/>
        </w:trPr>
        <w:tc>
          <w:tcPr>
            <w:tcW w:w="1412" w:type="pct"/>
            <w:gridSpan w:val="2"/>
            <w:vMerge w:val="restart"/>
            <w:tcBorders>
              <w:top w:val="single" w:sz="12" w:space="0" w:color="auto"/>
              <w:left w:val="nil"/>
              <w:right w:val="nil"/>
            </w:tcBorders>
            <w:shd w:val="clear" w:color="auto" w:fill="auto"/>
            <w:hideMark/>
          </w:tcPr>
          <w:p w14:paraId="7652C0C2" w14:textId="77777777" w:rsidR="00C13BCD" w:rsidRPr="00225A44" w:rsidRDefault="00C13BCD" w:rsidP="008A1C71">
            <w:pPr>
              <w:pStyle w:val="TableHeader"/>
              <w:keepNext/>
            </w:pPr>
            <w:r w:rsidRPr="00225A44">
              <w:t>Variable</w:t>
            </w:r>
          </w:p>
        </w:tc>
        <w:tc>
          <w:tcPr>
            <w:tcW w:w="3191" w:type="pct"/>
            <w:gridSpan w:val="11"/>
            <w:tcBorders>
              <w:top w:val="single" w:sz="12" w:space="0" w:color="auto"/>
              <w:left w:val="nil"/>
              <w:right w:val="nil"/>
            </w:tcBorders>
            <w:shd w:val="clear" w:color="auto" w:fill="auto"/>
            <w:vAlign w:val="top"/>
            <w:hideMark/>
          </w:tcPr>
          <w:p w14:paraId="5FB9D6B9" w14:textId="77777777" w:rsidR="00C13BCD" w:rsidRPr="001D7421" w:rsidRDefault="00C13BCD" w:rsidP="008A1C71">
            <w:pPr>
              <w:keepNext/>
              <w:spacing w:before="40" w:after="40"/>
              <w:jc w:val="center"/>
              <w:rPr>
                <w:b/>
                <w:bCs/>
              </w:rPr>
            </w:pPr>
            <w:r w:rsidRPr="000C273E">
              <w:rPr>
                <w:b/>
                <w:bCs/>
              </w:rPr>
              <w:t>Year</w:t>
            </w:r>
          </w:p>
        </w:tc>
        <w:tc>
          <w:tcPr>
            <w:tcW w:w="397" w:type="pct"/>
            <w:tcBorders>
              <w:top w:val="single" w:sz="12" w:space="0" w:color="auto"/>
              <w:left w:val="nil"/>
              <w:right w:val="nil"/>
            </w:tcBorders>
          </w:tcPr>
          <w:p w14:paraId="5D4E4D7D" w14:textId="77777777" w:rsidR="00C13BCD" w:rsidRPr="000C273E" w:rsidRDefault="00C13BCD" w:rsidP="008A1C71">
            <w:pPr>
              <w:keepNext/>
              <w:spacing w:before="40" w:after="40"/>
              <w:jc w:val="center"/>
              <w:rPr>
                <w:b/>
                <w:bCs/>
              </w:rPr>
            </w:pPr>
          </w:p>
        </w:tc>
      </w:tr>
      <w:tr w:rsidR="00975776"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
        <w:tc>
          <w:tcPr>
            <w:tcW w:w="1412" w:type="pct"/>
            <w:gridSpan w:val="2"/>
            <w:vMerge/>
            <w:tcBorders>
              <w:top w:val="single" w:sz="4" w:space="0" w:color="auto"/>
              <w:left w:val="nil"/>
              <w:bottom w:val="single" w:sz="4" w:space="0" w:color="auto"/>
              <w:right w:val="nil"/>
            </w:tcBorders>
            <w:shd w:val="clear" w:color="auto" w:fill="auto"/>
            <w:hideMark/>
          </w:tcPr>
          <w:p w14:paraId="07F4A376" w14:textId="77777777" w:rsidR="00C13BCD" w:rsidRPr="00225A44" w:rsidRDefault="00C13BCD" w:rsidP="008A1C71">
            <w:pPr>
              <w:keepNext/>
              <w:spacing w:after="0"/>
              <w:rPr>
                <w:b/>
              </w:rPr>
            </w:pPr>
          </w:p>
        </w:tc>
        <w:tc>
          <w:tcPr>
            <w:tcW w:w="400" w:type="pct"/>
            <w:gridSpan w:val="2"/>
            <w:tcBorders>
              <w:top w:val="single" w:sz="4" w:space="0" w:color="auto"/>
              <w:left w:val="nil"/>
              <w:bottom w:val="single" w:sz="4" w:space="0" w:color="auto"/>
              <w:right w:val="nil"/>
            </w:tcBorders>
            <w:shd w:val="clear" w:color="auto" w:fill="auto"/>
            <w:hideMark/>
          </w:tcPr>
          <w:p w14:paraId="4F2F9DD7" w14:textId="636F2588" w:rsidR="00C13BCD" w:rsidRPr="000C273E" w:rsidRDefault="00C13BCD" w:rsidP="008A1C71">
            <w:pPr>
              <w:pStyle w:val="TableText"/>
              <w:keepNext/>
              <w:jc w:val="center"/>
              <w:rPr>
                <w:b/>
                <w:bCs/>
              </w:rPr>
            </w:pPr>
            <w:ins w:id="1067" w:author="Erik Hedlin" w:date="2020-10-08T10:55:00Z">
              <w:r>
                <w:rPr>
                  <w:b/>
                  <w:bCs/>
                </w:rPr>
                <w:t>20</w:t>
              </w:r>
            </w:ins>
            <w:del w:id="1068"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
          <w:p w14:paraId="70C70EE1" w14:textId="21B070DA" w:rsidR="00C13BCD" w:rsidRPr="000C273E" w:rsidRDefault="00C13BCD" w:rsidP="008A1C71">
            <w:pPr>
              <w:pStyle w:val="TableText"/>
              <w:keepNext/>
              <w:jc w:val="center"/>
              <w:rPr>
                <w:b/>
                <w:bCs/>
              </w:rPr>
            </w:pPr>
            <w:ins w:id="1069" w:author="Erik Hedlin" w:date="2020-10-08T10:55:00Z">
              <w:r>
                <w:rPr>
                  <w:b/>
                  <w:bCs/>
                </w:rPr>
                <w:t>20</w:t>
              </w:r>
            </w:ins>
            <w:del w:id="1070"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
          <w:p w14:paraId="1F92BC69" w14:textId="00430654" w:rsidR="00C13BCD" w:rsidRPr="000C273E" w:rsidRDefault="00C13BCD" w:rsidP="008A1C71">
            <w:pPr>
              <w:pStyle w:val="TableText"/>
              <w:keepNext/>
              <w:jc w:val="center"/>
              <w:rPr>
                <w:b/>
                <w:bCs/>
              </w:rPr>
            </w:pPr>
            <w:ins w:id="1071" w:author="Erik Hedlin" w:date="2020-10-08T10:55:00Z">
              <w:r>
                <w:rPr>
                  <w:b/>
                  <w:bCs/>
                </w:rPr>
                <w:t>20</w:t>
              </w:r>
            </w:ins>
            <w:del w:id="1072"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
          <w:p w14:paraId="5B52C68F" w14:textId="5DB66369" w:rsidR="00C13BCD" w:rsidRPr="000C273E" w:rsidRDefault="00C13BCD" w:rsidP="008A1C71">
            <w:pPr>
              <w:pStyle w:val="TableText"/>
              <w:keepNext/>
              <w:jc w:val="center"/>
              <w:rPr>
                <w:b/>
                <w:bCs/>
              </w:rPr>
            </w:pPr>
            <w:ins w:id="1073" w:author="Erik Hedlin" w:date="2020-10-08T10:55:00Z">
              <w:r>
                <w:rPr>
                  <w:b/>
                  <w:bCs/>
                </w:rPr>
                <w:t>20</w:t>
              </w:r>
            </w:ins>
            <w:del w:id="1074"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
          <w:p w14:paraId="1198418E" w14:textId="4F364097" w:rsidR="00C13BCD" w:rsidRPr="000C273E" w:rsidRDefault="00C13BCD" w:rsidP="008A1C71">
            <w:pPr>
              <w:pStyle w:val="TableText"/>
              <w:keepNext/>
              <w:jc w:val="center"/>
              <w:rPr>
                <w:b/>
                <w:bCs/>
              </w:rPr>
            </w:pPr>
            <w:ins w:id="1075" w:author="Erik Hedlin" w:date="2020-10-08T10:55:00Z">
              <w:r>
                <w:rPr>
                  <w:b/>
                  <w:bCs/>
                </w:rPr>
                <w:t>20</w:t>
              </w:r>
            </w:ins>
            <w:del w:id="1076"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
          <w:p w14:paraId="1917A3C1" w14:textId="3D6EA8C3" w:rsidR="00C13BCD" w:rsidRPr="000C273E" w:rsidRDefault="00C13BCD" w:rsidP="008A1C71">
            <w:pPr>
              <w:pStyle w:val="TableText"/>
              <w:keepNext/>
              <w:jc w:val="center"/>
              <w:rPr>
                <w:b/>
                <w:bCs/>
              </w:rPr>
            </w:pPr>
            <w:ins w:id="1077" w:author="Erik Hedlin" w:date="2020-10-08T10:55:00Z">
              <w:r>
                <w:rPr>
                  <w:b/>
                  <w:bCs/>
                </w:rPr>
                <w:t>20</w:t>
              </w:r>
            </w:ins>
            <w:del w:id="1078"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
          <w:p w14:paraId="3AF1DB4F" w14:textId="7EB1CF1F" w:rsidR="00C13BCD" w:rsidRPr="000C273E" w:rsidRDefault="00C13BCD" w:rsidP="008A1C71">
            <w:pPr>
              <w:pStyle w:val="TableText"/>
              <w:keepNext/>
              <w:jc w:val="center"/>
              <w:rPr>
                <w:b/>
                <w:bCs/>
              </w:rPr>
            </w:pPr>
            <w:ins w:id="1079" w:author="Erik Hedlin" w:date="2020-10-08T10:55:00Z">
              <w:r>
                <w:rPr>
                  <w:b/>
                  <w:bCs/>
                </w:rPr>
                <w:t>20</w:t>
              </w:r>
            </w:ins>
            <w:del w:id="1080"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
          <w:p w14:paraId="6B774861" w14:textId="3CD37D3D" w:rsidR="00C13BCD" w:rsidRPr="000C273E" w:rsidRDefault="00C13BCD" w:rsidP="008A1C71">
            <w:pPr>
              <w:pStyle w:val="TableText"/>
              <w:keepNext/>
              <w:jc w:val="center"/>
              <w:rPr>
                <w:b/>
                <w:bCs/>
              </w:rPr>
            </w:pPr>
            <w:ins w:id="1081" w:author="Erik Hedlin" w:date="2020-10-08T10:55:00Z">
              <w:r>
                <w:rPr>
                  <w:b/>
                  <w:bCs/>
                </w:rPr>
                <w:t>20</w:t>
              </w:r>
            </w:ins>
            <w:del w:id="1082"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
          <w:p w14:paraId="2B03B349" w14:textId="5FD7885E" w:rsidR="00C13BCD" w:rsidRPr="000C273E" w:rsidRDefault="00C13BCD" w:rsidP="008A1C71">
            <w:pPr>
              <w:pStyle w:val="TableText"/>
              <w:keepNext/>
              <w:jc w:val="center"/>
              <w:rPr>
                <w:b/>
                <w:bCs/>
              </w:rPr>
            </w:pPr>
            <w:ins w:id="1083" w:author="Erik Hedlin" w:date="2020-10-08T10:55:00Z">
              <w:r>
                <w:rPr>
                  <w:b/>
                  <w:bCs/>
                </w:rPr>
                <w:t>20</w:t>
              </w:r>
            </w:ins>
            <w:ins w:id="1084" w:author="Erik Hedlin" w:date="2020-10-08T10:54:00Z">
              <w:r>
                <w:rPr>
                  <w:b/>
                  <w:bCs/>
                </w:rPr>
                <w:t>20</w:t>
              </w:r>
            </w:ins>
          </w:p>
        </w:tc>
      </w:tr>
      <w:tr w:rsidR="00975776"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2EC92153" w14:textId="1277F614" w:rsidR="00C13BCD" w:rsidRPr="00D97FA2" w:rsidRDefault="00C13BCD" w:rsidP="00C13BCD">
            <w:pPr>
              <w:pStyle w:val="TableText"/>
              <w:keepNext/>
            </w:pPr>
            <w:r w:rsidRPr="00D97FA2">
              <w:t xml:space="preserve">Total nesting sites known </w:t>
            </w:r>
            <w:del w:id="1085" w:author="AlastairF" w:date="2020-11-05T13:58:00Z">
              <w:r w:rsidRPr="00D97FA2" w:rsidDel="001C1627">
                <w:delText>annually</w:delText>
              </w:r>
            </w:del>
          </w:p>
        </w:tc>
        <w:tc>
          <w:tcPr>
            <w:tcW w:w="401" w:type="pct"/>
            <w:gridSpan w:val="2"/>
            <w:tcBorders>
              <w:top w:val="nil"/>
              <w:left w:val="nil"/>
              <w:bottom w:val="nil"/>
              <w:right w:val="nil"/>
            </w:tcBorders>
            <w:shd w:val="clear" w:color="auto" w:fill="auto"/>
            <w:vAlign w:val="bottom"/>
            <w:hideMark/>
          </w:tcPr>
          <w:p w14:paraId="75104138"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0BA2F9E8" w14:textId="77777777" w:rsidR="00C13BCD" w:rsidRPr="00D97FA2" w:rsidRDefault="00C13BCD" w:rsidP="00C13BCD">
            <w:pPr>
              <w:pStyle w:val="TableText"/>
              <w:keepNext/>
              <w:jc w:val="center"/>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
          <w:p w14:paraId="0659F6CD" w14:textId="77777777" w:rsidR="00C13BCD" w:rsidRPr="00D97FA2" w:rsidRDefault="00C13BCD" w:rsidP="00C13BCD">
            <w:pPr>
              <w:pStyle w:val="TableText"/>
              <w:keepNext/>
              <w:jc w:val="center"/>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
          <w:p w14:paraId="445DCED2" w14:textId="77777777" w:rsidR="00C13BCD" w:rsidRPr="00D97FA2" w:rsidRDefault="00C13BCD" w:rsidP="00C13BCD">
            <w:pPr>
              <w:pStyle w:val="TableText"/>
              <w:keepNext/>
              <w:jc w:val="center"/>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
          <w:p w14:paraId="5DD4188B" w14:textId="77777777" w:rsidR="00C13BCD" w:rsidRPr="00D97FA2" w:rsidRDefault="00C13BCD" w:rsidP="00C13BCD">
            <w:pPr>
              <w:pStyle w:val="TableText"/>
              <w:keepNext/>
              <w:jc w:val="center"/>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
          <w:p w14:paraId="2CBE6690" w14:textId="77777777" w:rsidR="00C13BCD" w:rsidRPr="00D97FA2" w:rsidRDefault="00C13BCD" w:rsidP="00C13BCD">
            <w:pPr>
              <w:pStyle w:val="TableText"/>
              <w:keepNext/>
              <w:jc w:val="center"/>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
          <w:p w14:paraId="1F716287" w14:textId="77777777" w:rsidR="00C13BCD" w:rsidRPr="00D97FA2" w:rsidRDefault="00C13BCD" w:rsidP="00C13BCD">
            <w:pPr>
              <w:pStyle w:val="TableText"/>
              <w:keepNext/>
              <w:jc w:val="center"/>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
          <w:p w14:paraId="5BDDA211" w14:textId="77777777" w:rsidR="00C13BCD" w:rsidRPr="00D97FA2" w:rsidRDefault="00C13BCD">
            <w:pPr>
              <w:pStyle w:val="TableText"/>
              <w:keepNext/>
              <w:jc w:val="center"/>
              <w:rPr>
                <w:color w:val="000000"/>
              </w:rPr>
            </w:pPr>
            <w:r w:rsidRPr="00D97FA2">
              <w:rPr>
                <w:color w:val="000000"/>
              </w:rPr>
              <w:t>169</w:t>
            </w:r>
          </w:p>
        </w:tc>
        <w:tc>
          <w:tcPr>
            <w:tcW w:w="397" w:type="pct"/>
            <w:tcBorders>
              <w:top w:val="nil"/>
              <w:left w:val="nil"/>
              <w:bottom w:val="nil"/>
              <w:right w:val="nil"/>
            </w:tcBorders>
            <w:shd w:val="clear" w:color="auto" w:fill="auto"/>
            <w:vAlign w:val="bottom"/>
          </w:tcPr>
          <w:p w14:paraId="04E1351A" w14:textId="63B8C75B" w:rsidR="00C13BCD" w:rsidRPr="00D97FA2" w:rsidRDefault="00C13BCD" w:rsidP="00C13BCD">
            <w:pPr>
              <w:pStyle w:val="TableText"/>
              <w:keepNext/>
              <w:jc w:val="center"/>
              <w:rPr>
                <w:color w:val="000000"/>
              </w:rPr>
            </w:pPr>
            <w:ins w:id="1086" w:author="Erik Hedlin" w:date="2020-10-08T10:55:00Z">
              <w:r>
                <w:rPr>
                  <w:color w:val="000000"/>
                </w:rPr>
                <w:t>175</w:t>
              </w:r>
            </w:ins>
          </w:p>
        </w:tc>
      </w:tr>
      <w:tr w:rsidR="00975776"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C94FB04" w14:textId="1D39BCA2" w:rsidR="00C13BCD" w:rsidRPr="00D97FA2" w:rsidRDefault="00C13BCD" w:rsidP="00C13BCD">
            <w:pPr>
              <w:pStyle w:val="TableText"/>
              <w:keepNext/>
            </w:pPr>
            <w:r w:rsidRPr="00D97FA2">
              <w:t xml:space="preserve">New </w:t>
            </w:r>
            <w:ins w:id="1087" w:author="AlastairF" w:date="2020-11-05T13:59:00Z">
              <w:r w:rsidR="001C1627">
                <w:t xml:space="preserve">nesting </w:t>
              </w:r>
            </w:ins>
            <w:r w:rsidRPr="00D97FA2">
              <w:t xml:space="preserve">sites found </w:t>
            </w:r>
            <w:del w:id="1088" w:author="AlastairF" w:date="2020-11-05T13:58:00Z">
              <w:r w:rsidRPr="00D97FA2" w:rsidDel="001C1627">
                <w:delText>annually</w:delText>
              </w:r>
            </w:del>
          </w:p>
        </w:tc>
        <w:tc>
          <w:tcPr>
            <w:tcW w:w="401" w:type="pct"/>
            <w:gridSpan w:val="2"/>
            <w:tcBorders>
              <w:top w:val="nil"/>
              <w:left w:val="nil"/>
              <w:bottom w:val="nil"/>
              <w:right w:val="nil"/>
            </w:tcBorders>
            <w:shd w:val="clear" w:color="auto" w:fill="auto"/>
            <w:hideMark/>
          </w:tcPr>
          <w:p w14:paraId="5A6EA357" w14:textId="77777777" w:rsidR="00C13BCD" w:rsidRPr="00D97FA2" w:rsidRDefault="00C13BCD" w:rsidP="00C13BCD">
            <w:pPr>
              <w:pStyle w:val="TableText"/>
              <w:keepNext/>
              <w:jc w:val="center"/>
              <w:rPr>
                <w:color w:val="000000"/>
              </w:rPr>
            </w:pPr>
            <w:r w:rsidRPr="00D97FA2">
              <w:rPr>
                <w:color w:val="000000"/>
              </w:rPr>
              <w:t>—</w:t>
            </w:r>
          </w:p>
        </w:tc>
        <w:tc>
          <w:tcPr>
            <w:tcW w:w="399" w:type="pct"/>
            <w:gridSpan w:val="2"/>
            <w:tcBorders>
              <w:top w:val="nil"/>
              <w:left w:val="nil"/>
              <w:bottom w:val="nil"/>
              <w:right w:val="nil"/>
            </w:tcBorders>
            <w:shd w:val="clear" w:color="auto" w:fill="auto"/>
            <w:hideMark/>
          </w:tcPr>
          <w:p w14:paraId="617D271B" w14:textId="77777777" w:rsidR="00C13BCD" w:rsidRPr="00D97FA2" w:rsidRDefault="00C13BCD" w:rsidP="00C13BCD">
            <w:pPr>
              <w:pStyle w:val="TableText"/>
              <w:keepNext/>
              <w:jc w:val="center"/>
              <w:rPr>
                <w:color w:val="000000"/>
              </w:rPr>
            </w:pPr>
            <w:r w:rsidRPr="00D97FA2">
              <w:rPr>
                <w:color w:val="000000"/>
              </w:rPr>
              <w:t>1</w:t>
            </w:r>
          </w:p>
        </w:tc>
        <w:tc>
          <w:tcPr>
            <w:tcW w:w="399" w:type="pct"/>
            <w:gridSpan w:val="2"/>
            <w:tcBorders>
              <w:top w:val="nil"/>
              <w:left w:val="nil"/>
              <w:bottom w:val="nil"/>
              <w:right w:val="nil"/>
            </w:tcBorders>
            <w:shd w:val="clear" w:color="auto" w:fill="auto"/>
            <w:hideMark/>
          </w:tcPr>
          <w:p w14:paraId="1952233C" w14:textId="77777777" w:rsidR="00C13BCD" w:rsidRPr="00D97FA2" w:rsidRDefault="00C13BCD" w:rsidP="00C13BCD">
            <w:pPr>
              <w:pStyle w:val="TableText"/>
              <w:keepNext/>
              <w:jc w:val="center"/>
              <w:rPr>
                <w:color w:val="000000"/>
              </w:rPr>
            </w:pPr>
            <w:r w:rsidRPr="00D97FA2">
              <w:rPr>
                <w:color w:val="000000"/>
              </w:rPr>
              <w:t>19</w:t>
            </w:r>
          </w:p>
        </w:tc>
        <w:tc>
          <w:tcPr>
            <w:tcW w:w="402" w:type="pct"/>
            <w:gridSpan w:val="2"/>
            <w:tcBorders>
              <w:top w:val="nil"/>
              <w:left w:val="nil"/>
              <w:bottom w:val="nil"/>
              <w:right w:val="nil"/>
            </w:tcBorders>
            <w:shd w:val="clear" w:color="auto" w:fill="auto"/>
            <w:hideMark/>
          </w:tcPr>
          <w:p w14:paraId="7F1E61E6" w14:textId="77777777" w:rsidR="00C13BCD" w:rsidRPr="00D97FA2" w:rsidRDefault="00C13BCD" w:rsidP="00C13BCD">
            <w:pPr>
              <w:pStyle w:val="TableText"/>
              <w:keepNext/>
              <w:jc w:val="center"/>
              <w:rPr>
                <w:color w:val="000000"/>
              </w:rPr>
            </w:pPr>
            <w:r w:rsidRPr="00D97FA2">
              <w:rPr>
                <w:color w:val="000000"/>
              </w:rPr>
              <w:t>32</w:t>
            </w:r>
          </w:p>
        </w:tc>
        <w:tc>
          <w:tcPr>
            <w:tcW w:w="399" w:type="pct"/>
            <w:tcBorders>
              <w:top w:val="nil"/>
              <w:left w:val="nil"/>
              <w:bottom w:val="nil"/>
              <w:right w:val="nil"/>
            </w:tcBorders>
            <w:shd w:val="clear" w:color="auto" w:fill="auto"/>
            <w:hideMark/>
          </w:tcPr>
          <w:p w14:paraId="4B9EC218" w14:textId="77777777" w:rsidR="00C13BCD" w:rsidRPr="00D97FA2" w:rsidRDefault="00C13BCD" w:rsidP="00C13BCD">
            <w:pPr>
              <w:pStyle w:val="TableText"/>
              <w:keepNext/>
              <w:jc w:val="center"/>
              <w:rPr>
                <w:color w:val="000000"/>
              </w:rPr>
            </w:pPr>
            <w:r w:rsidRPr="00D97FA2">
              <w:rPr>
                <w:color w:val="000000"/>
              </w:rPr>
              <w:t>3</w:t>
            </w:r>
          </w:p>
        </w:tc>
        <w:tc>
          <w:tcPr>
            <w:tcW w:w="399" w:type="pct"/>
            <w:tcBorders>
              <w:top w:val="nil"/>
              <w:left w:val="nil"/>
              <w:bottom w:val="nil"/>
              <w:right w:val="nil"/>
            </w:tcBorders>
            <w:shd w:val="clear" w:color="auto" w:fill="auto"/>
            <w:hideMark/>
          </w:tcPr>
          <w:p w14:paraId="2488F135" w14:textId="77777777" w:rsidR="00C13BCD" w:rsidRPr="00D97FA2" w:rsidRDefault="00C13BCD" w:rsidP="00C13BCD">
            <w:pPr>
              <w:pStyle w:val="TableText"/>
              <w:keepNext/>
              <w:jc w:val="center"/>
              <w:rPr>
                <w:color w:val="000000"/>
              </w:rPr>
            </w:pPr>
            <w:r w:rsidRPr="00D97FA2">
              <w:rPr>
                <w:color w:val="000000"/>
              </w:rPr>
              <w:t>5</w:t>
            </w:r>
          </w:p>
        </w:tc>
        <w:tc>
          <w:tcPr>
            <w:tcW w:w="399" w:type="pct"/>
            <w:tcBorders>
              <w:top w:val="nil"/>
              <w:left w:val="nil"/>
              <w:bottom w:val="nil"/>
              <w:right w:val="nil"/>
            </w:tcBorders>
            <w:shd w:val="clear" w:color="auto" w:fill="auto"/>
          </w:tcPr>
          <w:p w14:paraId="349A339B" w14:textId="77777777" w:rsidR="00C13BCD" w:rsidRPr="00D97FA2" w:rsidRDefault="00C13BCD" w:rsidP="00C13BCD">
            <w:pPr>
              <w:pStyle w:val="TableText"/>
              <w:keepNext/>
              <w:jc w:val="center"/>
              <w:rPr>
                <w:color w:val="000000"/>
              </w:rPr>
            </w:pPr>
            <w:r w:rsidRPr="00D97FA2">
              <w:rPr>
                <w:color w:val="000000"/>
              </w:rPr>
              <w:t>2</w:t>
            </w:r>
          </w:p>
        </w:tc>
        <w:tc>
          <w:tcPr>
            <w:tcW w:w="402" w:type="pct"/>
            <w:tcBorders>
              <w:top w:val="nil"/>
              <w:left w:val="nil"/>
              <w:bottom w:val="nil"/>
              <w:right w:val="nil"/>
            </w:tcBorders>
            <w:shd w:val="clear" w:color="auto" w:fill="auto"/>
          </w:tcPr>
          <w:p w14:paraId="1ABA8160" w14:textId="77777777" w:rsidR="00C13BCD" w:rsidRPr="00D97FA2" w:rsidRDefault="00C13BCD" w:rsidP="00C13BCD">
            <w:pPr>
              <w:pStyle w:val="TableText"/>
              <w:keepNext/>
              <w:jc w:val="center"/>
              <w:rPr>
                <w:color w:val="000000"/>
              </w:rPr>
            </w:pPr>
            <w:r w:rsidRPr="00D97FA2">
              <w:rPr>
                <w:color w:val="000000"/>
              </w:rPr>
              <w:t>0</w:t>
            </w:r>
          </w:p>
        </w:tc>
        <w:tc>
          <w:tcPr>
            <w:tcW w:w="397" w:type="pct"/>
            <w:tcBorders>
              <w:top w:val="nil"/>
              <w:left w:val="nil"/>
              <w:bottom w:val="nil"/>
              <w:right w:val="nil"/>
            </w:tcBorders>
            <w:shd w:val="clear" w:color="auto" w:fill="auto"/>
          </w:tcPr>
          <w:p w14:paraId="0CDD2BD6" w14:textId="42C4E75E" w:rsidR="00C13BCD" w:rsidRPr="00D97FA2" w:rsidRDefault="00C13BCD" w:rsidP="00C13BCD">
            <w:pPr>
              <w:pStyle w:val="TableText"/>
              <w:keepNext/>
              <w:jc w:val="center"/>
              <w:rPr>
                <w:color w:val="000000"/>
              </w:rPr>
            </w:pPr>
            <w:ins w:id="1089" w:author="Erik Hedlin" w:date="2020-10-08T10:55:00Z">
              <w:r>
                <w:rPr>
                  <w:color w:val="000000"/>
                </w:rPr>
                <w:t>6</w:t>
              </w:r>
            </w:ins>
          </w:p>
        </w:tc>
      </w:tr>
      <w:tr w:rsidR="00975776"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679F2152" w14:textId="77777777" w:rsidR="00C13BCD" w:rsidRPr="00D97FA2" w:rsidRDefault="00C13BCD" w:rsidP="00C13BCD">
            <w:pPr>
              <w:pStyle w:val="TableText"/>
              <w:keepNext/>
            </w:pPr>
            <w:r w:rsidRPr="00D97FA2">
              <w:t xml:space="preserve">Count of sites checked </w:t>
            </w:r>
          </w:p>
        </w:tc>
        <w:tc>
          <w:tcPr>
            <w:tcW w:w="401" w:type="pct"/>
            <w:gridSpan w:val="2"/>
            <w:tcBorders>
              <w:top w:val="nil"/>
              <w:left w:val="nil"/>
              <w:bottom w:val="nil"/>
              <w:right w:val="nil"/>
            </w:tcBorders>
            <w:shd w:val="clear" w:color="auto" w:fill="auto"/>
            <w:vAlign w:val="bottom"/>
            <w:hideMark/>
          </w:tcPr>
          <w:p w14:paraId="5ECE2D97" w14:textId="77777777" w:rsidR="00C13BCD" w:rsidRPr="00D97FA2" w:rsidRDefault="00C13BCD" w:rsidP="00C13BCD">
            <w:pPr>
              <w:pStyle w:val="TableText"/>
              <w:keepNext/>
              <w:jc w:val="center"/>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
          <w:p w14:paraId="26B7E9A6" w14:textId="77777777" w:rsidR="00C13BCD" w:rsidRPr="00D97FA2" w:rsidRDefault="00C13BCD" w:rsidP="00C13BCD">
            <w:pPr>
              <w:pStyle w:val="TableText"/>
              <w:keepNext/>
              <w:jc w:val="center"/>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
          <w:p w14:paraId="788B5F71" w14:textId="77777777" w:rsidR="00C13BCD" w:rsidRPr="00D97FA2" w:rsidRDefault="00C13BCD" w:rsidP="00C13BCD">
            <w:pPr>
              <w:pStyle w:val="TableText"/>
              <w:keepNext/>
              <w:jc w:val="center"/>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
          <w:p w14:paraId="15D95F99" w14:textId="77777777" w:rsidR="00C13BCD" w:rsidRPr="00D97FA2" w:rsidRDefault="00C13BCD" w:rsidP="00C13BCD">
            <w:pPr>
              <w:pStyle w:val="TableText"/>
              <w:keepNext/>
              <w:jc w:val="center"/>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
          <w:p w14:paraId="4F3539A3" w14:textId="77777777" w:rsidR="00C13BCD" w:rsidRPr="00D97FA2" w:rsidRDefault="00C13BCD" w:rsidP="00C13BCD">
            <w:pPr>
              <w:pStyle w:val="TableText"/>
              <w:keepNext/>
              <w:jc w:val="center"/>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
          <w:p w14:paraId="47F0FFE0" w14:textId="77777777" w:rsidR="00C13BCD" w:rsidRPr="00D97FA2" w:rsidRDefault="00C13BCD" w:rsidP="00C13BCD">
            <w:pPr>
              <w:pStyle w:val="TableText"/>
              <w:keepNext/>
              <w:jc w:val="center"/>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
          <w:p w14:paraId="0395102B" w14:textId="77777777" w:rsidR="00C13BCD" w:rsidRPr="00D97FA2" w:rsidRDefault="00C13BCD" w:rsidP="00C13BCD">
            <w:pPr>
              <w:pStyle w:val="TableText"/>
              <w:keepNext/>
              <w:jc w:val="center"/>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
          <w:p w14:paraId="0899E24B" w14:textId="77777777" w:rsidR="00C13BCD" w:rsidRPr="00D97FA2" w:rsidRDefault="00C13BCD" w:rsidP="00C13BCD">
            <w:pPr>
              <w:pStyle w:val="TableText"/>
              <w:keepNext/>
              <w:jc w:val="center"/>
              <w:rPr>
                <w:color w:val="000000"/>
              </w:rPr>
            </w:pPr>
            <w:r w:rsidRPr="00D97FA2">
              <w:rPr>
                <w:rFonts w:cs="Calibri"/>
                <w:color w:val="000000"/>
              </w:rPr>
              <w:t>165</w:t>
            </w:r>
          </w:p>
        </w:tc>
        <w:tc>
          <w:tcPr>
            <w:tcW w:w="397" w:type="pct"/>
            <w:tcBorders>
              <w:top w:val="nil"/>
              <w:left w:val="nil"/>
              <w:bottom w:val="nil"/>
              <w:right w:val="nil"/>
            </w:tcBorders>
            <w:shd w:val="clear" w:color="auto" w:fill="auto"/>
          </w:tcPr>
          <w:p w14:paraId="1A4F63BD" w14:textId="16ECDDEA" w:rsidR="00C13BCD" w:rsidRPr="00D97FA2" w:rsidRDefault="00C13BCD" w:rsidP="00C13BCD">
            <w:pPr>
              <w:pStyle w:val="TableText"/>
              <w:keepNext/>
              <w:jc w:val="center"/>
              <w:rPr>
                <w:rFonts w:cs="Calibri"/>
                <w:color w:val="000000"/>
              </w:rPr>
            </w:pPr>
            <w:ins w:id="1090" w:author="Erik Hedlin" w:date="2020-10-08T10:55:00Z">
              <w:r>
                <w:rPr>
                  <w:rFonts w:cs="Calibri"/>
                  <w:color w:val="000000"/>
                </w:rPr>
                <w:t>175</w:t>
              </w:r>
            </w:ins>
          </w:p>
        </w:tc>
      </w:tr>
      <w:tr w:rsidR="00975776"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C469FF1" w14:textId="77777777" w:rsidR="00C13BCD" w:rsidRPr="00D97FA2" w:rsidRDefault="00C13BCD" w:rsidP="00C13BCD">
            <w:pPr>
              <w:pStyle w:val="TableText"/>
              <w:keepNext/>
            </w:pPr>
            <w:r w:rsidRPr="00D97FA2">
              <w:t>Count of checked sites occupied</w:t>
            </w:r>
          </w:p>
        </w:tc>
        <w:tc>
          <w:tcPr>
            <w:tcW w:w="401" w:type="pct"/>
            <w:gridSpan w:val="2"/>
            <w:tcBorders>
              <w:top w:val="nil"/>
              <w:left w:val="nil"/>
              <w:bottom w:val="nil"/>
              <w:right w:val="nil"/>
            </w:tcBorders>
            <w:shd w:val="clear" w:color="auto" w:fill="auto"/>
            <w:vAlign w:val="bottom"/>
            <w:hideMark/>
          </w:tcPr>
          <w:p w14:paraId="3C72EA32" w14:textId="77777777" w:rsidR="00C13BCD" w:rsidRPr="00D97FA2" w:rsidRDefault="00C13BCD" w:rsidP="00C13BCD">
            <w:pPr>
              <w:pStyle w:val="TableText"/>
              <w:keepNext/>
              <w:jc w:val="center"/>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
          <w:p w14:paraId="1F8F4D91" w14:textId="77777777" w:rsidR="00C13BCD" w:rsidRPr="00D97FA2" w:rsidRDefault="00C13BCD" w:rsidP="00C13BCD">
            <w:pPr>
              <w:pStyle w:val="TableText"/>
              <w:keepNext/>
              <w:jc w:val="center"/>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
          <w:p w14:paraId="579F7F81" w14:textId="77777777" w:rsidR="00C13BCD" w:rsidRPr="00D97FA2" w:rsidRDefault="00C13BCD" w:rsidP="00C13BCD">
            <w:pPr>
              <w:pStyle w:val="TableText"/>
              <w:keepNext/>
              <w:jc w:val="center"/>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
          <w:p w14:paraId="1CEB4AD0" w14:textId="77777777" w:rsidR="00C13BCD" w:rsidRPr="00D97FA2" w:rsidRDefault="00C13BCD" w:rsidP="00C13BCD">
            <w:pPr>
              <w:pStyle w:val="TableText"/>
              <w:keepNext/>
              <w:jc w:val="center"/>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09A1C3F7" w14:textId="77777777" w:rsidR="00C13BCD" w:rsidRPr="00D97FA2" w:rsidRDefault="00C13BCD" w:rsidP="00C13BCD">
            <w:pPr>
              <w:pStyle w:val="TableText"/>
              <w:keepNext/>
              <w:jc w:val="center"/>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
          <w:p w14:paraId="1DE78943" w14:textId="77777777" w:rsidR="00C13BCD" w:rsidRPr="00D97FA2" w:rsidRDefault="00C13BCD" w:rsidP="00C13BCD">
            <w:pPr>
              <w:pStyle w:val="TableText"/>
              <w:keepNext/>
              <w:jc w:val="center"/>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
          <w:p w14:paraId="5689A176" w14:textId="77777777" w:rsidR="00C13BCD" w:rsidRPr="00D97FA2" w:rsidRDefault="00C13BCD" w:rsidP="00C13BCD">
            <w:pPr>
              <w:pStyle w:val="TableText"/>
              <w:keepNext/>
              <w:jc w:val="center"/>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
          <w:p w14:paraId="790408B3" w14:textId="77777777" w:rsidR="00C13BCD" w:rsidRPr="00D97FA2" w:rsidRDefault="00C13BCD" w:rsidP="00C13BCD">
            <w:pPr>
              <w:pStyle w:val="TableText"/>
              <w:keepNext/>
              <w:jc w:val="center"/>
              <w:rPr>
                <w:color w:val="000000"/>
              </w:rPr>
            </w:pPr>
            <w:r w:rsidRPr="00D97FA2">
              <w:rPr>
                <w:rFonts w:cs="Calibri"/>
                <w:color w:val="000000"/>
              </w:rPr>
              <w:t>55</w:t>
            </w:r>
          </w:p>
        </w:tc>
        <w:tc>
          <w:tcPr>
            <w:tcW w:w="397" w:type="pct"/>
            <w:tcBorders>
              <w:top w:val="nil"/>
              <w:left w:val="nil"/>
              <w:bottom w:val="nil"/>
              <w:right w:val="nil"/>
            </w:tcBorders>
            <w:shd w:val="clear" w:color="auto" w:fill="auto"/>
          </w:tcPr>
          <w:p w14:paraId="3262ACB7" w14:textId="180A088B" w:rsidR="00C13BCD" w:rsidRPr="00D97FA2" w:rsidRDefault="00C13BCD" w:rsidP="00C13BCD">
            <w:pPr>
              <w:pStyle w:val="TableText"/>
              <w:keepNext/>
              <w:jc w:val="center"/>
              <w:rPr>
                <w:rFonts w:cs="Calibri"/>
                <w:color w:val="000000"/>
              </w:rPr>
            </w:pPr>
            <w:ins w:id="1091" w:author="Erik Hedlin" w:date="2020-10-08T10:55:00Z">
              <w:r>
                <w:rPr>
                  <w:rFonts w:cs="Calibri"/>
                  <w:color w:val="000000"/>
                </w:rPr>
                <w:t>89</w:t>
              </w:r>
            </w:ins>
          </w:p>
        </w:tc>
      </w:tr>
      <w:tr w:rsidR="00975776"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583F34C3" w14:textId="77777777" w:rsidR="00C13BCD" w:rsidRPr="00D97FA2" w:rsidRDefault="00C13BCD" w:rsidP="00C13BCD">
            <w:pPr>
              <w:pStyle w:val="TableText"/>
              <w:keepNext/>
            </w:pPr>
            <w:r w:rsidRPr="00D97FA2">
              <w:t>Count of fully surveyed sites</w:t>
            </w:r>
          </w:p>
        </w:tc>
        <w:tc>
          <w:tcPr>
            <w:tcW w:w="401" w:type="pct"/>
            <w:gridSpan w:val="2"/>
            <w:tcBorders>
              <w:top w:val="nil"/>
              <w:left w:val="nil"/>
              <w:bottom w:val="nil"/>
              <w:right w:val="nil"/>
            </w:tcBorders>
            <w:shd w:val="clear" w:color="auto" w:fill="auto"/>
            <w:vAlign w:val="bottom"/>
            <w:hideMark/>
          </w:tcPr>
          <w:p w14:paraId="0BD807FE" w14:textId="77777777" w:rsidR="00C13BCD" w:rsidRPr="00D97FA2" w:rsidRDefault="00C13BCD" w:rsidP="00C13BCD">
            <w:pPr>
              <w:pStyle w:val="TableText"/>
              <w:keepNext/>
              <w:jc w:val="center"/>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
          <w:p w14:paraId="79B74501" w14:textId="77777777" w:rsidR="00C13BCD" w:rsidRPr="00D97FA2" w:rsidRDefault="00C13BCD" w:rsidP="00C13BCD">
            <w:pPr>
              <w:pStyle w:val="TableText"/>
              <w:keepNext/>
              <w:jc w:val="center"/>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
          <w:p w14:paraId="06DF3E3D" w14:textId="77777777" w:rsidR="00C13BCD" w:rsidRPr="00D97FA2" w:rsidRDefault="00C13BCD" w:rsidP="00C13BCD">
            <w:pPr>
              <w:pStyle w:val="TableText"/>
              <w:keepNext/>
              <w:jc w:val="center"/>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
          <w:p w14:paraId="3D635BD7" w14:textId="77777777" w:rsidR="00C13BCD" w:rsidRPr="00D97FA2" w:rsidRDefault="00C13BCD" w:rsidP="00C13BCD">
            <w:pPr>
              <w:pStyle w:val="TableText"/>
              <w:keepNext/>
              <w:jc w:val="center"/>
            </w:pPr>
            <w:r w:rsidRPr="00D97FA2">
              <w:rPr>
                <w:rFonts w:cs="Calibri"/>
                <w:color w:val="000000"/>
              </w:rPr>
              <w:t>113</w:t>
            </w:r>
          </w:p>
        </w:tc>
        <w:tc>
          <w:tcPr>
            <w:tcW w:w="399" w:type="pct"/>
            <w:tcBorders>
              <w:top w:val="nil"/>
              <w:left w:val="nil"/>
              <w:bottom w:val="nil"/>
              <w:right w:val="nil"/>
            </w:tcBorders>
            <w:shd w:val="clear" w:color="auto" w:fill="auto"/>
            <w:vAlign w:val="bottom"/>
            <w:hideMark/>
          </w:tcPr>
          <w:p w14:paraId="27C70AFE" w14:textId="77777777" w:rsidR="00C13BCD" w:rsidRPr="00D97FA2" w:rsidRDefault="00C13BCD" w:rsidP="00C13BCD">
            <w:pPr>
              <w:pStyle w:val="TableText"/>
              <w:keepNext/>
              <w:jc w:val="center"/>
            </w:pPr>
            <w:r w:rsidRPr="00D97FA2">
              <w:rPr>
                <w:rFonts w:cs="Calibri"/>
                <w:color w:val="000000"/>
              </w:rPr>
              <w:t>99</w:t>
            </w:r>
          </w:p>
        </w:tc>
        <w:tc>
          <w:tcPr>
            <w:tcW w:w="399" w:type="pct"/>
            <w:tcBorders>
              <w:top w:val="nil"/>
              <w:left w:val="nil"/>
              <w:bottom w:val="nil"/>
              <w:right w:val="nil"/>
            </w:tcBorders>
            <w:shd w:val="clear" w:color="auto" w:fill="auto"/>
            <w:vAlign w:val="bottom"/>
            <w:hideMark/>
          </w:tcPr>
          <w:p w14:paraId="19FD7B7B" w14:textId="77777777" w:rsidR="00C13BCD" w:rsidRPr="00D97FA2" w:rsidRDefault="00C13BCD" w:rsidP="00C13BCD">
            <w:pPr>
              <w:pStyle w:val="TableText"/>
              <w:keepNext/>
              <w:jc w:val="center"/>
            </w:pPr>
            <w:r w:rsidRPr="00D97FA2">
              <w:rPr>
                <w:rFonts w:cs="Calibri"/>
                <w:color w:val="000000"/>
              </w:rPr>
              <w:t>158</w:t>
            </w:r>
          </w:p>
        </w:tc>
        <w:tc>
          <w:tcPr>
            <w:tcW w:w="399" w:type="pct"/>
            <w:tcBorders>
              <w:top w:val="nil"/>
              <w:left w:val="nil"/>
              <w:bottom w:val="nil"/>
              <w:right w:val="nil"/>
            </w:tcBorders>
            <w:shd w:val="clear" w:color="auto" w:fill="auto"/>
            <w:vAlign w:val="bottom"/>
          </w:tcPr>
          <w:p w14:paraId="2C76E2EB" w14:textId="77777777" w:rsidR="00C13BCD" w:rsidRPr="00D97FA2" w:rsidRDefault="00C13BCD" w:rsidP="00C13BCD">
            <w:pPr>
              <w:pStyle w:val="TableText"/>
              <w:keepNext/>
              <w:jc w:val="center"/>
            </w:pPr>
            <w:r w:rsidRPr="00D97FA2">
              <w:rPr>
                <w:rFonts w:cs="Calibri"/>
                <w:color w:val="000000"/>
              </w:rPr>
              <w:t>164</w:t>
            </w:r>
          </w:p>
        </w:tc>
        <w:tc>
          <w:tcPr>
            <w:tcW w:w="402" w:type="pct"/>
            <w:tcBorders>
              <w:top w:val="nil"/>
              <w:left w:val="nil"/>
              <w:bottom w:val="nil"/>
              <w:right w:val="nil"/>
            </w:tcBorders>
            <w:shd w:val="clear" w:color="auto" w:fill="auto"/>
            <w:vAlign w:val="bottom"/>
          </w:tcPr>
          <w:p w14:paraId="67EC24EA" w14:textId="77777777" w:rsidR="00C13BCD" w:rsidRPr="00D97FA2" w:rsidRDefault="00C13BCD" w:rsidP="00C13BCD">
            <w:pPr>
              <w:pStyle w:val="TableText"/>
              <w:keepNext/>
              <w:jc w:val="center"/>
            </w:pPr>
            <w:r w:rsidRPr="00D97FA2">
              <w:rPr>
                <w:rFonts w:cs="Calibri"/>
                <w:color w:val="000000"/>
              </w:rPr>
              <w:t>164</w:t>
            </w:r>
          </w:p>
        </w:tc>
        <w:tc>
          <w:tcPr>
            <w:tcW w:w="397" w:type="pct"/>
            <w:tcBorders>
              <w:top w:val="nil"/>
              <w:left w:val="nil"/>
              <w:bottom w:val="nil"/>
              <w:right w:val="nil"/>
            </w:tcBorders>
            <w:shd w:val="clear" w:color="auto" w:fill="auto"/>
          </w:tcPr>
          <w:p w14:paraId="2C7A3928" w14:textId="53F66841" w:rsidR="00C13BCD" w:rsidRPr="00D97FA2" w:rsidRDefault="00C13BCD" w:rsidP="00C13BCD">
            <w:pPr>
              <w:pStyle w:val="TableText"/>
              <w:keepNext/>
              <w:jc w:val="center"/>
              <w:rPr>
                <w:rFonts w:cs="Calibri"/>
                <w:color w:val="000000"/>
              </w:rPr>
            </w:pPr>
            <w:ins w:id="1092" w:author="Erik Hedlin" w:date="2020-10-08T10:55:00Z">
              <w:r>
                <w:rPr>
                  <w:rFonts w:cs="Calibri"/>
                  <w:color w:val="000000"/>
                </w:rPr>
                <w:t>175</w:t>
              </w:r>
            </w:ins>
          </w:p>
        </w:tc>
      </w:tr>
      <w:tr w:rsidR="00975776"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hideMark/>
          </w:tcPr>
          <w:p w14:paraId="66589974" w14:textId="2B205856" w:rsidR="00C13BCD" w:rsidRPr="00D97FA2" w:rsidRDefault="00C13BCD" w:rsidP="00C13BCD">
            <w:pPr>
              <w:pStyle w:val="TableText"/>
              <w:keepNext/>
            </w:pPr>
            <w:r w:rsidRPr="00D97FA2">
              <w:t>Count of sites no</w:t>
            </w:r>
            <w:ins w:id="1093" w:author="AlastairF" w:date="2020-11-05T13:59:00Z">
              <w:r w:rsidR="001C1627">
                <w:t>t</w:t>
              </w:r>
            </w:ins>
            <w:del w:id="1094" w:author="AlastairF" w:date="2020-11-05T13:59:00Z">
              <w:r w:rsidRPr="00D97FA2" w:rsidDel="001C1627">
                <w:delText xml:space="preserve"> raptors</w:delText>
              </w:r>
            </w:del>
            <w:r w:rsidRPr="00D97FA2">
              <w:t xml:space="preserve"> detected</w:t>
            </w:r>
          </w:p>
        </w:tc>
        <w:tc>
          <w:tcPr>
            <w:tcW w:w="401" w:type="pct"/>
            <w:gridSpan w:val="2"/>
            <w:tcBorders>
              <w:top w:val="nil"/>
              <w:left w:val="nil"/>
              <w:bottom w:val="nil"/>
              <w:right w:val="nil"/>
            </w:tcBorders>
            <w:shd w:val="clear" w:color="auto" w:fill="auto"/>
            <w:vAlign w:val="bottom"/>
            <w:hideMark/>
          </w:tcPr>
          <w:p w14:paraId="7003F29F" w14:textId="77777777" w:rsidR="00C13BCD" w:rsidRPr="00D97FA2" w:rsidRDefault="00C13BCD" w:rsidP="00C13BCD">
            <w:pPr>
              <w:pStyle w:val="TableText"/>
              <w:keepNext/>
              <w:jc w:val="center"/>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
          <w:p w14:paraId="627FA4C9" w14:textId="77777777" w:rsidR="00C13BCD" w:rsidRPr="00D97FA2" w:rsidRDefault="00C13BCD" w:rsidP="00C13BCD">
            <w:pPr>
              <w:pStyle w:val="TableText"/>
              <w:keepNext/>
              <w:jc w:val="center"/>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
          <w:p w14:paraId="55E1A9EE" w14:textId="77777777" w:rsidR="00C13BCD" w:rsidRPr="00D97FA2" w:rsidRDefault="00C13BCD" w:rsidP="00C13BCD">
            <w:pPr>
              <w:pStyle w:val="TableText"/>
              <w:keepNext/>
              <w:jc w:val="center"/>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
          <w:p w14:paraId="4D40F36A" w14:textId="77777777" w:rsidR="00C13BCD" w:rsidRPr="00D97FA2" w:rsidRDefault="00C13BCD" w:rsidP="00C13BCD">
            <w:pPr>
              <w:pStyle w:val="TableText"/>
              <w:keepNext/>
              <w:jc w:val="center"/>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
          <w:p w14:paraId="4FC70F2F" w14:textId="77777777" w:rsidR="00C13BCD" w:rsidRPr="00D97FA2" w:rsidRDefault="00C13BCD" w:rsidP="00C13BCD">
            <w:pPr>
              <w:pStyle w:val="TableText"/>
              <w:keepNext/>
              <w:jc w:val="center"/>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
          <w:p w14:paraId="229E6A93" w14:textId="77777777" w:rsidR="00C13BCD" w:rsidRPr="00D97FA2" w:rsidRDefault="00C13BCD" w:rsidP="00C13BCD">
            <w:pPr>
              <w:pStyle w:val="TableText"/>
              <w:keepNext/>
              <w:jc w:val="center"/>
              <w:rPr>
                <w:color w:val="000000"/>
              </w:rPr>
            </w:pPr>
            <w:r>
              <w:rPr>
                <w:rFonts w:cs="Calibri"/>
                <w:color w:val="000000"/>
              </w:rPr>
              <w:t>103</w:t>
            </w:r>
          </w:p>
        </w:tc>
        <w:tc>
          <w:tcPr>
            <w:tcW w:w="399" w:type="pct"/>
            <w:tcBorders>
              <w:top w:val="nil"/>
              <w:left w:val="nil"/>
              <w:bottom w:val="nil"/>
              <w:right w:val="nil"/>
            </w:tcBorders>
            <w:shd w:val="clear" w:color="auto" w:fill="auto"/>
            <w:vAlign w:val="bottom"/>
          </w:tcPr>
          <w:p w14:paraId="326B3D7B" w14:textId="77777777" w:rsidR="00C13BCD" w:rsidRPr="00D97FA2" w:rsidRDefault="00C13BCD" w:rsidP="00C13BCD">
            <w:pPr>
              <w:pStyle w:val="TableText"/>
              <w:keepNext/>
              <w:jc w:val="center"/>
              <w:rPr>
                <w:color w:val="000000"/>
              </w:rPr>
            </w:pPr>
            <w:r>
              <w:rPr>
                <w:rFonts w:cs="Calibri"/>
                <w:color w:val="000000"/>
              </w:rPr>
              <w:t>103</w:t>
            </w:r>
          </w:p>
        </w:tc>
        <w:tc>
          <w:tcPr>
            <w:tcW w:w="402" w:type="pct"/>
            <w:tcBorders>
              <w:top w:val="nil"/>
              <w:left w:val="nil"/>
              <w:bottom w:val="nil"/>
              <w:right w:val="nil"/>
            </w:tcBorders>
            <w:shd w:val="clear" w:color="auto" w:fill="auto"/>
            <w:vAlign w:val="bottom"/>
          </w:tcPr>
          <w:p w14:paraId="57225460" w14:textId="77777777" w:rsidR="00C13BCD" w:rsidRPr="00D97FA2" w:rsidRDefault="00C13BCD" w:rsidP="00C13BCD">
            <w:pPr>
              <w:pStyle w:val="TableText"/>
              <w:keepNext/>
              <w:jc w:val="center"/>
              <w:rPr>
                <w:color w:val="000000"/>
              </w:rPr>
            </w:pPr>
            <w:r>
              <w:rPr>
                <w:rFonts w:cs="Calibri"/>
                <w:color w:val="000000"/>
              </w:rPr>
              <w:t>110</w:t>
            </w:r>
          </w:p>
        </w:tc>
        <w:tc>
          <w:tcPr>
            <w:tcW w:w="397" w:type="pct"/>
            <w:tcBorders>
              <w:top w:val="nil"/>
              <w:left w:val="nil"/>
              <w:bottom w:val="nil"/>
              <w:right w:val="nil"/>
            </w:tcBorders>
            <w:shd w:val="clear" w:color="auto" w:fill="auto"/>
            <w:vAlign w:val="bottom"/>
          </w:tcPr>
          <w:p w14:paraId="69F89F3C" w14:textId="619DE1A4" w:rsidR="00C13BCD" w:rsidRDefault="00C13BCD" w:rsidP="00C13BCD">
            <w:pPr>
              <w:pStyle w:val="TableText"/>
              <w:keepNext/>
              <w:jc w:val="center"/>
              <w:rPr>
                <w:rFonts w:cs="Calibri"/>
                <w:color w:val="000000"/>
              </w:rPr>
            </w:pPr>
            <w:ins w:id="1095" w:author="Erik Hedlin" w:date="2020-10-08T10:55:00Z">
              <w:r>
                <w:rPr>
                  <w:rFonts w:cs="Calibri"/>
                  <w:color w:val="000000"/>
                </w:rPr>
                <w:t>8</w:t>
              </w:r>
            </w:ins>
            <w:ins w:id="1096" w:author="Erik Hedlin" w:date="2020-10-19T10:53:00Z">
              <w:r w:rsidR="00B7170F">
                <w:rPr>
                  <w:rFonts w:cs="Calibri"/>
                  <w:color w:val="000000"/>
                </w:rPr>
                <w:t>6</w:t>
              </w:r>
            </w:ins>
          </w:p>
        </w:tc>
      </w:tr>
      <w:tr w:rsidR="00975776"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
        <w:tc>
          <w:tcPr>
            <w:tcW w:w="1404" w:type="pct"/>
            <w:tcBorders>
              <w:top w:val="nil"/>
              <w:left w:val="nil"/>
              <w:bottom w:val="nil"/>
              <w:right w:val="nil"/>
            </w:tcBorders>
            <w:shd w:val="clear" w:color="auto" w:fill="auto"/>
            <w:vAlign w:val="top"/>
          </w:tcPr>
          <w:p w14:paraId="6DAAB59D" w14:textId="3A2EF00D" w:rsidR="00C13BCD" w:rsidRPr="000B625D" w:rsidRDefault="00C13BCD" w:rsidP="00C13BCD">
            <w:pPr>
              <w:pStyle w:val="TableText"/>
              <w:keepNext/>
            </w:pPr>
            <w:r w:rsidRPr="000B625D">
              <w:t xml:space="preserve">Proportion of sites no </w:t>
            </w:r>
            <w:del w:id="1097" w:author="AlastairF" w:date="2020-11-05T13:59:00Z">
              <w:r w:rsidRPr="000B625D" w:rsidDel="001C1627">
                <w:delText xml:space="preserve">raptors </w:delText>
              </w:r>
            </w:del>
            <w:r w:rsidRPr="000B625D">
              <w:t>detected</w:t>
            </w:r>
          </w:p>
        </w:tc>
        <w:tc>
          <w:tcPr>
            <w:tcW w:w="401" w:type="pct"/>
            <w:gridSpan w:val="2"/>
            <w:tcBorders>
              <w:top w:val="nil"/>
              <w:left w:val="nil"/>
              <w:bottom w:val="nil"/>
              <w:right w:val="nil"/>
            </w:tcBorders>
            <w:shd w:val="clear" w:color="auto" w:fill="auto"/>
            <w:vAlign w:val="top"/>
          </w:tcPr>
          <w:p w14:paraId="49064457" w14:textId="77777777" w:rsidR="00C13BCD" w:rsidRPr="000B625D" w:rsidRDefault="00C13BCD" w:rsidP="00C13BCD">
            <w:pPr>
              <w:pStyle w:val="TableText"/>
              <w:keepNext/>
              <w:jc w:val="center"/>
              <w:rPr>
                <w:rFonts w:cs="Calibri"/>
                <w:color w:val="000000"/>
              </w:rPr>
            </w:pPr>
            <w:r w:rsidRPr="000B625D">
              <w:t>29%</w:t>
            </w:r>
          </w:p>
        </w:tc>
        <w:tc>
          <w:tcPr>
            <w:tcW w:w="399" w:type="pct"/>
            <w:gridSpan w:val="2"/>
            <w:tcBorders>
              <w:top w:val="nil"/>
              <w:left w:val="nil"/>
              <w:bottom w:val="nil"/>
              <w:right w:val="nil"/>
            </w:tcBorders>
            <w:shd w:val="clear" w:color="auto" w:fill="auto"/>
            <w:vAlign w:val="top"/>
          </w:tcPr>
          <w:p w14:paraId="1078A4A3" w14:textId="77777777" w:rsidR="00C13BCD" w:rsidRPr="000B625D" w:rsidRDefault="00C13BCD" w:rsidP="00C13BCD">
            <w:pPr>
              <w:pStyle w:val="TableText"/>
              <w:keepNext/>
              <w:jc w:val="center"/>
              <w:rPr>
                <w:rFonts w:cs="Calibri"/>
                <w:color w:val="000000"/>
              </w:rPr>
            </w:pPr>
            <w:r w:rsidRPr="000B625D">
              <w:t>67%</w:t>
            </w:r>
          </w:p>
        </w:tc>
        <w:tc>
          <w:tcPr>
            <w:tcW w:w="399" w:type="pct"/>
            <w:gridSpan w:val="2"/>
            <w:tcBorders>
              <w:top w:val="nil"/>
              <w:left w:val="nil"/>
              <w:bottom w:val="nil"/>
              <w:right w:val="nil"/>
            </w:tcBorders>
            <w:shd w:val="clear" w:color="auto" w:fill="auto"/>
            <w:vAlign w:val="top"/>
          </w:tcPr>
          <w:p w14:paraId="7F50AB52" w14:textId="77777777" w:rsidR="00C13BCD" w:rsidRPr="000B625D" w:rsidRDefault="00C13BCD" w:rsidP="00C13BCD">
            <w:pPr>
              <w:pStyle w:val="TableText"/>
              <w:keepNext/>
              <w:jc w:val="center"/>
              <w:rPr>
                <w:rFonts w:cs="Calibri"/>
                <w:color w:val="000000"/>
              </w:rPr>
            </w:pPr>
            <w:r w:rsidRPr="000B625D">
              <w:t>38%</w:t>
            </w:r>
          </w:p>
        </w:tc>
        <w:tc>
          <w:tcPr>
            <w:tcW w:w="402" w:type="pct"/>
            <w:gridSpan w:val="2"/>
            <w:tcBorders>
              <w:top w:val="nil"/>
              <w:left w:val="nil"/>
              <w:bottom w:val="nil"/>
              <w:right w:val="nil"/>
            </w:tcBorders>
            <w:shd w:val="clear" w:color="auto" w:fill="auto"/>
            <w:vAlign w:val="top"/>
          </w:tcPr>
          <w:p w14:paraId="54C96C23" w14:textId="77777777" w:rsidR="00C13BCD" w:rsidRPr="000B625D" w:rsidRDefault="00C13BCD" w:rsidP="00C13BCD">
            <w:pPr>
              <w:pStyle w:val="TableText"/>
              <w:keepNext/>
              <w:jc w:val="center"/>
              <w:rPr>
                <w:rFonts w:cs="Calibri"/>
                <w:color w:val="000000"/>
              </w:rPr>
            </w:pPr>
            <w:r w:rsidRPr="000B625D">
              <w:t>33%</w:t>
            </w:r>
          </w:p>
        </w:tc>
        <w:tc>
          <w:tcPr>
            <w:tcW w:w="399" w:type="pct"/>
            <w:tcBorders>
              <w:top w:val="nil"/>
              <w:left w:val="nil"/>
              <w:bottom w:val="nil"/>
              <w:right w:val="nil"/>
            </w:tcBorders>
            <w:shd w:val="clear" w:color="auto" w:fill="auto"/>
            <w:vAlign w:val="top"/>
          </w:tcPr>
          <w:p w14:paraId="4E466497" w14:textId="77777777" w:rsidR="00C13BCD" w:rsidRPr="000B625D" w:rsidRDefault="00C13BCD" w:rsidP="00C13BCD">
            <w:pPr>
              <w:pStyle w:val="TableText"/>
              <w:keepNext/>
              <w:jc w:val="center"/>
              <w:rPr>
                <w:rFonts w:cs="Calibri"/>
                <w:color w:val="000000"/>
              </w:rPr>
            </w:pPr>
            <w:r w:rsidRPr="000B625D">
              <w:t>51%</w:t>
            </w:r>
          </w:p>
        </w:tc>
        <w:tc>
          <w:tcPr>
            <w:tcW w:w="399" w:type="pct"/>
            <w:tcBorders>
              <w:top w:val="nil"/>
              <w:left w:val="nil"/>
              <w:bottom w:val="nil"/>
              <w:right w:val="nil"/>
            </w:tcBorders>
            <w:shd w:val="clear" w:color="auto" w:fill="auto"/>
            <w:vAlign w:val="top"/>
          </w:tcPr>
          <w:p w14:paraId="7D8DC194" w14:textId="77777777" w:rsidR="00C13BCD" w:rsidRPr="000B625D" w:rsidRDefault="00C13BCD" w:rsidP="00C13BCD">
            <w:pPr>
              <w:pStyle w:val="TableText"/>
              <w:keepNext/>
              <w:jc w:val="center"/>
              <w:rPr>
                <w:rFonts w:cs="Calibri"/>
                <w:color w:val="000000"/>
              </w:rPr>
            </w:pPr>
            <w:r w:rsidRPr="000B625D">
              <w:t>62%</w:t>
            </w:r>
          </w:p>
        </w:tc>
        <w:tc>
          <w:tcPr>
            <w:tcW w:w="399" w:type="pct"/>
            <w:tcBorders>
              <w:top w:val="nil"/>
              <w:left w:val="nil"/>
              <w:bottom w:val="nil"/>
              <w:right w:val="nil"/>
            </w:tcBorders>
            <w:shd w:val="clear" w:color="auto" w:fill="auto"/>
            <w:vAlign w:val="top"/>
          </w:tcPr>
          <w:p w14:paraId="42484AF8" w14:textId="77777777" w:rsidR="00C13BCD" w:rsidRPr="000B625D" w:rsidRDefault="00C13BCD" w:rsidP="00C13BCD">
            <w:pPr>
              <w:pStyle w:val="TableText"/>
              <w:keepNext/>
              <w:jc w:val="center"/>
              <w:rPr>
                <w:rFonts w:cs="Calibri"/>
                <w:color w:val="000000"/>
              </w:rPr>
            </w:pPr>
            <w:r w:rsidRPr="000B625D">
              <w:t>62%</w:t>
            </w:r>
          </w:p>
        </w:tc>
        <w:tc>
          <w:tcPr>
            <w:tcW w:w="402" w:type="pct"/>
            <w:tcBorders>
              <w:top w:val="nil"/>
              <w:left w:val="nil"/>
              <w:bottom w:val="nil"/>
              <w:right w:val="nil"/>
            </w:tcBorders>
            <w:shd w:val="clear" w:color="auto" w:fill="auto"/>
            <w:vAlign w:val="top"/>
          </w:tcPr>
          <w:p w14:paraId="6A70DDD7" w14:textId="77777777" w:rsidR="00C13BCD" w:rsidRPr="000B625D" w:rsidRDefault="00C13BCD" w:rsidP="00C13BCD">
            <w:pPr>
              <w:pStyle w:val="TableText"/>
              <w:keepNext/>
              <w:jc w:val="center"/>
              <w:rPr>
                <w:rFonts w:cs="Calibri"/>
                <w:color w:val="000000"/>
              </w:rPr>
            </w:pPr>
            <w:r w:rsidRPr="000B625D">
              <w:t>67%</w:t>
            </w:r>
          </w:p>
        </w:tc>
        <w:tc>
          <w:tcPr>
            <w:tcW w:w="397" w:type="pct"/>
            <w:tcBorders>
              <w:top w:val="nil"/>
              <w:left w:val="nil"/>
              <w:bottom w:val="nil"/>
              <w:right w:val="nil"/>
            </w:tcBorders>
            <w:shd w:val="clear" w:color="auto" w:fill="auto"/>
            <w:vAlign w:val="top"/>
          </w:tcPr>
          <w:p w14:paraId="1827F0BE" w14:textId="3C6FB1A4" w:rsidR="00C13BCD" w:rsidRPr="000B625D" w:rsidRDefault="00C13BCD" w:rsidP="00C13BCD">
            <w:pPr>
              <w:pStyle w:val="TableText"/>
              <w:keepNext/>
              <w:jc w:val="center"/>
            </w:pPr>
            <w:ins w:id="1098" w:author="Erik Hedlin" w:date="2020-10-08T10:55:00Z">
              <w:r>
                <w:t>49%</w:t>
              </w:r>
            </w:ins>
          </w:p>
        </w:tc>
      </w:tr>
      <w:tr w:rsidR="00975776"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4D6DC55" w14:textId="77777777" w:rsidR="00C13BCD" w:rsidRPr="000B625D" w:rsidRDefault="00C13BCD" w:rsidP="00C13BCD">
            <w:pPr>
              <w:pStyle w:val="TableText"/>
              <w:keepNext/>
            </w:pPr>
            <w:r w:rsidRPr="000B625D">
              <w:t>Count of sites PEFA detected</w:t>
            </w:r>
          </w:p>
        </w:tc>
        <w:tc>
          <w:tcPr>
            <w:tcW w:w="401" w:type="pct"/>
            <w:gridSpan w:val="2"/>
            <w:tcBorders>
              <w:top w:val="nil"/>
              <w:left w:val="nil"/>
              <w:bottom w:val="nil"/>
              <w:right w:val="nil"/>
            </w:tcBorders>
            <w:shd w:val="clear" w:color="auto" w:fill="auto"/>
            <w:vAlign w:val="bottom"/>
            <w:hideMark/>
          </w:tcPr>
          <w:p w14:paraId="71CF9B5E"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448853F8" w14:textId="77777777" w:rsidR="00C13BCD" w:rsidRPr="000B625D" w:rsidRDefault="00C13BCD" w:rsidP="00C13BCD">
            <w:pPr>
              <w:pStyle w:val="TableText"/>
              <w:keepNext/>
              <w:jc w:val="center"/>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
          <w:p w14:paraId="3D0A1D72" w14:textId="77777777" w:rsidR="00C13BCD" w:rsidRPr="000B625D" w:rsidRDefault="00C13BCD" w:rsidP="00C13BCD">
            <w:pPr>
              <w:pStyle w:val="TableText"/>
              <w:keepNext/>
              <w:jc w:val="center"/>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
          <w:p w14:paraId="48187BC6"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
          <w:p w14:paraId="6E514134" w14:textId="77777777" w:rsidR="00C13BCD" w:rsidRPr="000B625D" w:rsidRDefault="00C13BCD" w:rsidP="00C13BCD">
            <w:pPr>
              <w:pStyle w:val="TableText"/>
              <w:keepNext/>
              <w:jc w:val="center"/>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
          <w:p w14:paraId="3E3F65C5" w14:textId="77777777" w:rsidR="00C13BCD" w:rsidRPr="000B625D" w:rsidRDefault="00C13BCD" w:rsidP="00C13BCD">
            <w:pPr>
              <w:pStyle w:val="TableText"/>
              <w:keepNext/>
              <w:jc w:val="center"/>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
          <w:p w14:paraId="21301667" w14:textId="77777777" w:rsidR="00C13BCD" w:rsidRPr="000B625D" w:rsidRDefault="00C13BCD" w:rsidP="00C13BCD">
            <w:pPr>
              <w:pStyle w:val="TableText"/>
              <w:keepNext/>
              <w:jc w:val="center"/>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
          <w:p w14:paraId="4CD82D1B" w14:textId="77777777" w:rsidR="00C13BCD" w:rsidRPr="000B625D" w:rsidRDefault="00C13BCD" w:rsidP="00C13BCD">
            <w:pPr>
              <w:pStyle w:val="TableText"/>
              <w:keepNext/>
              <w:jc w:val="center"/>
              <w:rPr>
                <w:color w:val="000000"/>
              </w:rPr>
            </w:pPr>
            <w:r w:rsidRPr="000B625D">
              <w:rPr>
                <w:rFonts w:cs="Calibri"/>
                <w:color w:val="000000"/>
              </w:rPr>
              <w:t>43</w:t>
            </w:r>
          </w:p>
        </w:tc>
        <w:tc>
          <w:tcPr>
            <w:tcW w:w="397" w:type="pct"/>
            <w:tcBorders>
              <w:top w:val="nil"/>
              <w:left w:val="nil"/>
              <w:bottom w:val="nil"/>
              <w:right w:val="nil"/>
            </w:tcBorders>
            <w:shd w:val="clear" w:color="auto" w:fill="auto"/>
          </w:tcPr>
          <w:p w14:paraId="1D39145C" w14:textId="23FEAE95" w:rsidR="00C13BCD" w:rsidRPr="000B625D" w:rsidRDefault="00C13BCD" w:rsidP="00C13BCD">
            <w:pPr>
              <w:pStyle w:val="TableText"/>
              <w:keepNext/>
              <w:jc w:val="center"/>
              <w:rPr>
                <w:rFonts w:cs="Calibri"/>
                <w:color w:val="000000"/>
              </w:rPr>
            </w:pPr>
            <w:ins w:id="1099" w:author="Erik Hedlin" w:date="2020-10-08T10:55:00Z">
              <w:r>
                <w:rPr>
                  <w:rFonts w:cs="Calibri"/>
                  <w:color w:val="000000"/>
                </w:rPr>
                <w:t>42</w:t>
              </w:r>
            </w:ins>
          </w:p>
        </w:tc>
      </w:tr>
      <w:tr w:rsidR="00975776"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tcPr>
          <w:p w14:paraId="767FDDDA" w14:textId="4FE5348A" w:rsidR="00C13BCD" w:rsidRPr="000B625D" w:rsidRDefault="00C13BCD" w:rsidP="00C13BCD">
            <w:pPr>
              <w:pStyle w:val="TableText"/>
              <w:keepNext/>
            </w:pPr>
            <w:del w:id="1100" w:author="AlastairF" w:date="2020-11-05T14:00:00Z">
              <w:r w:rsidRPr="000B625D" w:rsidDel="001C1627">
                <w:delText xml:space="preserve">Proportion </w:delText>
              </w:r>
            </w:del>
            <w:ins w:id="1101" w:author="AlastairF" w:date="2020-11-05T14:00:00Z">
              <w:r w:rsidR="001C1627">
                <w:t>%</w:t>
              </w:r>
              <w:r w:rsidR="001C1627" w:rsidRPr="000B625D">
                <w:t xml:space="preserve"> </w:t>
              </w:r>
            </w:ins>
            <w:r w:rsidRPr="000B625D">
              <w:t>of sites PEFA detected</w:t>
            </w:r>
          </w:p>
        </w:tc>
        <w:tc>
          <w:tcPr>
            <w:tcW w:w="401" w:type="pct"/>
            <w:gridSpan w:val="2"/>
            <w:tcBorders>
              <w:top w:val="nil"/>
              <w:left w:val="nil"/>
              <w:bottom w:val="nil"/>
              <w:right w:val="nil"/>
            </w:tcBorders>
            <w:shd w:val="clear" w:color="auto" w:fill="auto"/>
            <w:vAlign w:val="top"/>
          </w:tcPr>
          <w:p w14:paraId="226ED920" w14:textId="77777777" w:rsidR="00C13BCD" w:rsidRPr="000B625D" w:rsidRDefault="00C13BCD" w:rsidP="00C13BCD">
            <w:pPr>
              <w:pStyle w:val="TableText"/>
              <w:keepNext/>
              <w:jc w:val="center"/>
              <w:rPr>
                <w:rFonts w:cs="Calibri"/>
                <w:color w:val="000000"/>
              </w:rPr>
            </w:pPr>
            <w:r w:rsidRPr="000B625D">
              <w:t>27%</w:t>
            </w:r>
          </w:p>
        </w:tc>
        <w:tc>
          <w:tcPr>
            <w:tcW w:w="399" w:type="pct"/>
            <w:gridSpan w:val="2"/>
            <w:tcBorders>
              <w:top w:val="nil"/>
              <w:left w:val="nil"/>
              <w:bottom w:val="nil"/>
              <w:right w:val="nil"/>
            </w:tcBorders>
            <w:shd w:val="clear" w:color="auto" w:fill="auto"/>
            <w:vAlign w:val="top"/>
          </w:tcPr>
          <w:p w14:paraId="118C6DE1" w14:textId="77777777" w:rsidR="00C13BCD" w:rsidRPr="000B625D" w:rsidRDefault="00C13BCD" w:rsidP="00C13BCD">
            <w:pPr>
              <w:pStyle w:val="TableText"/>
              <w:keepNext/>
              <w:jc w:val="center"/>
              <w:rPr>
                <w:rFonts w:cs="Calibri"/>
                <w:color w:val="000000"/>
              </w:rPr>
            </w:pPr>
            <w:r w:rsidRPr="000B625D">
              <w:t>32%</w:t>
            </w:r>
          </w:p>
        </w:tc>
        <w:tc>
          <w:tcPr>
            <w:tcW w:w="399" w:type="pct"/>
            <w:gridSpan w:val="2"/>
            <w:tcBorders>
              <w:top w:val="nil"/>
              <w:left w:val="nil"/>
              <w:bottom w:val="nil"/>
              <w:right w:val="nil"/>
            </w:tcBorders>
            <w:shd w:val="clear" w:color="auto" w:fill="auto"/>
            <w:vAlign w:val="top"/>
          </w:tcPr>
          <w:p w14:paraId="53600EA1" w14:textId="77777777" w:rsidR="00C13BCD" w:rsidRPr="000B625D" w:rsidRDefault="00C13BCD" w:rsidP="00C13BCD">
            <w:pPr>
              <w:pStyle w:val="TableText"/>
              <w:keepNext/>
              <w:jc w:val="center"/>
              <w:rPr>
                <w:rFonts w:cs="Calibri"/>
                <w:color w:val="000000"/>
              </w:rPr>
            </w:pPr>
            <w:r w:rsidRPr="000B625D">
              <w:t>34%</w:t>
            </w:r>
          </w:p>
        </w:tc>
        <w:tc>
          <w:tcPr>
            <w:tcW w:w="402" w:type="pct"/>
            <w:gridSpan w:val="2"/>
            <w:tcBorders>
              <w:top w:val="nil"/>
              <w:left w:val="nil"/>
              <w:bottom w:val="nil"/>
              <w:right w:val="nil"/>
            </w:tcBorders>
            <w:shd w:val="clear" w:color="auto" w:fill="auto"/>
            <w:vAlign w:val="top"/>
          </w:tcPr>
          <w:p w14:paraId="271E11AE"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4798F5DC" w14:textId="77777777" w:rsidR="00C13BCD" w:rsidRPr="000B625D" w:rsidRDefault="00C13BCD" w:rsidP="00C13BCD">
            <w:pPr>
              <w:pStyle w:val="TableText"/>
              <w:keepNext/>
              <w:jc w:val="center"/>
              <w:rPr>
                <w:rFonts w:cs="Calibri"/>
                <w:color w:val="000000"/>
              </w:rPr>
            </w:pPr>
            <w:r w:rsidRPr="000B625D">
              <w:t>34%</w:t>
            </w:r>
          </w:p>
        </w:tc>
        <w:tc>
          <w:tcPr>
            <w:tcW w:w="399" w:type="pct"/>
            <w:tcBorders>
              <w:top w:val="nil"/>
              <w:left w:val="nil"/>
              <w:bottom w:val="nil"/>
              <w:right w:val="nil"/>
            </w:tcBorders>
            <w:shd w:val="clear" w:color="auto" w:fill="auto"/>
            <w:vAlign w:val="top"/>
          </w:tcPr>
          <w:p w14:paraId="521CD4DC" w14:textId="77777777" w:rsidR="00C13BCD" w:rsidRPr="000B625D" w:rsidRDefault="00C13BCD" w:rsidP="00C13BCD">
            <w:pPr>
              <w:pStyle w:val="TableText"/>
              <w:keepNext/>
              <w:jc w:val="center"/>
              <w:rPr>
                <w:rFonts w:cs="Calibri"/>
                <w:color w:val="000000"/>
              </w:rPr>
            </w:pPr>
            <w:r w:rsidRPr="000B625D">
              <w:t>30%</w:t>
            </w:r>
          </w:p>
        </w:tc>
        <w:tc>
          <w:tcPr>
            <w:tcW w:w="399" w:type="pct"/>
            <w:tcBorders>
              <w:top w:val="nil"/>
              <w:left w:val="nil"/>
              <w:bottom w:val="nil"/>
              <w:right w:val="nil"/>
            </w:tcBorders>
            <w:shd w:val="clear" w:color="auto" w:fill="auto"/>
            <w:vAlign w:val="top"/>
          </w:tcPr>
          <w:p w14:paraId="371ED0E4" w14:textId="77777777" w:rsidR="00C13BCD" w:rsidRPr="000B625D" w:rsidRDefault="00C13BCD" w:rsidP="00C13BCD">
            <w:pPr>
              <w:pStyle w:val="TableText"/>
              <w:keepNext/>
              <w:jc w:val="center"/>
              <w:rPr>
                <w:rFonts w:cs="Calibri"/>
                <w:color w:val="000000"/>
              </w:rPr>
            </w:pPr>
            <w:r w:rsidRPr="000B625D">
              <w:t>30%</w:t>
            </w:r>
          </w:p>
        </w:tc>
        <w:tc>
          <w:tcPr>
            <w:tcW w:w="402" w:type="pct"/>
            <w:tcBorders>
              <w:top w:val="nil"/>
              <w:left w:val="nil"/>
              <w:bottom w:val="nil"/>
              <w:right w:val="nil"/>
            </w:tcBorders>
            <w:shd w:val="clear" w:color="auto" w:fill="auto"/>
            <w:vAlign w:val="top"/>
          </w:tcPr>
          <w:p w14:paraId="344093EB" w14:textId="77777777" w:rsidR="00C13BCD" w:rsidRPr="000B625D" w:rsidRDefault="00C13BCD" w:rsidP="00C13BCD">
            <w:pPr>
              <w:pStyle w:val="TableText"/>
              <w:keepNext/>
              <w:jc w:val="center"/>
              <w:rPr>
                <w:rFonts w:cs="Calibri"/>
                <w:color w:val="000000"/>
              </w:rPr>
            </w:pPr>
            <w:r w:rsidRPr="000B625D">
              <w:t>26%</w:t>
            </w:r>
          </w:p>
        </w:tc>
        <w:tc>
          <w:tcPr>
            <w:tcW w:w="397" w:type="pct"/>
            <w:tcBorders>
              <w:top w:val="nil"/>
              <w:left w:val="nil"/>
              <w:bottom w:val="nil"/>
              <w:right w:val="nil"/>
            </w:tcBorders>
            <w:shd w:val="clear" w:color="auto" w:fill="auto"/>
            <w:vAlign w:val="top"/>
          </w:tcPr>
          <w:p w14:paraId="68C46FEF" w14:textId="7C7C40F9" w:rsidR="00C13BCD" w:rsidRPr="000B625D" w:rsidRDefault="00C13BCD" w:rsidP="00C13BCD">
            <w:pPr>
              <w:pStyle w:val="TableText"/>
              <w:keepNext/>
              <w:jc w:val="center"/>
            </w:pPr>
            <w:ins w:id="1102" w:author="Erik Hedlin" w:date="2020-10-08T10:55:00Z">
              <w:r>
                <w:t>24%</w:t>
              </w:r>
            </w:ins>
          </w:p>
        </w:tc>
      </w:tr>
      <w:tr w:rsidR="00975776"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
        <w:tc>
          <w:tcPr>
            <w:tcW w:w="1404" w:type="pct"/>
            <w:tcBorders>
              <w:top w:val="nil"/>
              <w:left w:val="nil"/>
              <w:bottom w:val="nil"/>
              <w:right w:val="nil"/>
            </w:tcBorders>
            <w:shd w:val="clear" w:color="auto" w:fill="auto"/>
            <w:vAlign w:val="top"/>
            <w:hideMark/>
          </w:tcPr>
          <w:p w14:paraId="7E20633A" w14:textId="77777777" w:rsidR="00C13BCD" w:rsidRPr="000B625D" w:rsidRDefault="00C13BCD" w:rsidP="00C13BCD">
            <w:pPr>
              <w:pStyle w:val="TableText"/>
              <w:keepNext/>
            </w:pPr>
            <w:r w:rsidRPr="000B625D">
              <w:t>Count of sites RLHA detected</w:t>
            </w:r>
          </w:p>
        </w:tc>
        <w:tc>
          <w:tcPr>
            <w:tcW w:w="401" w:type="pct"/>
            <w:gridSpan w:val="2"/>
            <w:tcBorders>
              <w:top w:val="nil"/>
              <w:left w:val="nil"/>
              <w:bottom w:val="nil"/>
              <w:right w:val="nil"/>
            </w:tcBorders>
            <w:shd w:val="clear" w:color="auto" w:fill="auto"/>
            <w:vAlign w:val="bottom"/>
            <w:hideMark/>
          </w:tcPr>
          <w:p w14:paraId="3B8B98EA" w14:textId="77777777" w:rsidR="00C13BCD" w:rsidRPr="000B625D" w:rsidRDefault="00C13BCD" w:rsidP="00C13BCD">
            <w:pPr>
              <w:pStyle w:val="TableText"/>
              <w:keepNext/>
              <w:jc w:val="center"/>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
          <w:p w14:paraId="757611C3" w14:textId="77777777" w:rsidR="00C13BCD" w:rsidRPr="000B625D" w:rsidRDefault="00C13BCD" w:rsidP="00C13BCD">
            <w:pPr>
              <w:pStyle w:val="TableText"/>
              <w:keepNext/>
              <w:jc w:val="center"/>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
          <w:p w14:paraId="4D944DFD" w14:textId="77777777" w:rsidR="00C13BCD" w:rsidRPr="000B625D" w:rsidRDefault="00C13BCD" w:rsidP="00C13BCD">
            <w:pPr>
              <w:pStyle w:val="TableText"/>
              <w:keepNext/>
              <w:jc w:val="center"/>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
          <w:p w14:paraId="4D80CF55" w14:textId="77777777" w:rsidR="00C13BCD" w:rsidRPr="000B625D" w:rsidRDefault="00C13BCD" w:rsidP="00C13BCD">
            <w:pPr>
              <w:pStyle w:val="TableText"/>
              <w:keepNext/>
              <w:jc w:val="center"/>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
          <w:p w14:paraId="619EC359" w14:textId="77777777" w:rsidR="00C13BCD" w:rsidRPr="000B625D" w:rsidRDefault="00C13BCD" w:rsidP="00C13BCD">
            <w:pPr>
              <w:pStyle w:val="TableText"/>
              <w:keepNext/>
              <w:jc w:val="center"/>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
          <w:p w14:paraId="22B91483" w14:textId="77777777" w:rsidR="00C13BCD" w:rsidRPr="000B625D" w:rsidRDefault="00C13BCD" w:rsidP="00C13BCD">
            <w:pPr>
              <w:pStyle w:val="TableText"/>
              <w:keepNext/>
              <w:jc w:val="center"/>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
          <w:p w14:paraId="31549DA3" w14:textId="77777777" w:rsidR="00C13BCD" w:rsidRPr="000B625D" w:rsidRDefault="00C13BCD" w:rsidP="00C13BCD">
            <w:pPr>
              <w:pStyle w:val="TableText"/>
              <w:keepNext/>
              <w:jc w:val="center"/>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
          <w:p w14:paraId="16304AF6" w14:textId="77777777" w:rsidR="00C13BCD" w:rsidRPr="000B625D" w:rsidRDefault="00C13BCD" w:rsidP="00C13BCD">
            <w:pPr>
              <w:pStyle w:val="TableText"/>
              <w:keepNext/>
              <w:jc w:val="center"/>
              <w:rPr>
                <w:color w:val="000000"/>
              </w:rPr>
            </w:pPr>
            <w:r w:rsidRPr="000B625D">
              <w:rPr>
                <w:rFonts w:cs="Calibri"/>
                <w:color w:val="000000"/>
              </w:rPr>
              <w:t>11</w:t>
            </w:r>
          </w:p>
        </w:tc>
        <w:tc>
          <w:tcPr>
            <w:tcW w:w="397" w:type="pct"/>
            <w:tcBorders>
              <w:top w:val="nil"/>
              <w:left w:val="nil"/>
              <w:bottom w:val="nil"/>
              <w:right w:val="nil"/>
            </w:tcBorders>
            <w:shd w:val="clear" w:color="auto" w:fill="auto"/>
          </w:tcPr>
          <w:p w14:paraId="508B79EB" w14:textId="45D58F29" w:rsidR="00C13BCD" w:rsidRPr="000B625D" w:rsidRDefault="00C13BCD" w:rsidP="00C13BCD">
            <w:pPr>
              <w:pStyle w:val="TableText"/>
              <w:keepNext/>
              <w:jc w:val="center"/>
              <w:rPr>
                <w:rFonts w:cs="Calibri"/>
                <w:color w:val="000000"/>
              </w:rPr>
            </w:pPr>
            <w:ins w:id="1103"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6A88C29A" w:rsidR="00C13BCD" w:rsidRPr="000B625D" w:rsidRDefault="00C13BCD" w:rsidP="00C13BCD">
            <w:pPr>
              <w:pStyle w:val="TableText"/>
              <w:keepNext/>
            </w:pPr>
            <w:del w:id="1104" w:author="AlastairF" w:date="2020-11-05T14:00:00Z">
              <w:r w:rsidRPr="000B625D" w:rsidDel="001C1627">
                <w:delText xml:space="preserve">Proportion </w:delText>
              </w:r>
            </w:del>
            <w:ins w:id="1105" w:author="AlastairF" w:date="2020-11-05T14:00:00Z">
              <w:r w:rsidR="001C1627">
                <w:t>%</w:t>
              </w:r>
              <w:r w:rsidR="001C1627" w:rsidRPr="000B625D">
                <w:t xml:space="preserve"> </w:t>
              </w:r>
            </w:ins>
            <w:r w:rsidRPr="000B625D">
              <w:t>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pPr>
            <w:ins w:id="1106" w:author="Erik Hedlin" w:date="2020-10-08T10:55:00Z">
              <w:r>
                <w:t>27%</w:t>
              </w:r>
            </w:ins>
          </w:p>
        </w:tc>
      </w:tr>
    </w:tbl>
    <w:p w14:paraId="5BAD8A52" w14:textId="2C4C7021" w:rsidR="00DF37B5" w:rsidDel="003163EA" w:rsidRDefault="00DF37B5" w:rsidP="00DF37B5">
      <w:pPr>
        <w:pStyle w:val="BodyText-EDI"/>
        <w:rPr>
          <w:del w:id="1107" w:author="AlastairF" w:date="2020-11-05T14:23:00Z"/>
        </w:rPr>
      </w:pPr>
    </w:p>
    <w:p w14:paraId="2BA04541" w14:textId="1FB576CB" w:rsidR="00DF37B5" w:rsidRPr="00225A44" w:rsidRDefault="00DF37B5" w:rsidP="00DF37B5">
      <w:pPr>
        <w:pStyle w:val="Heading4"/>
        <w:keepNext/>
      </w:pPr>
      <w:r w:rsidRPr="00225A44">
        <w:t>Assigning Nesting Sites to Nesting Territories</w:t>
      </w:r>
      <w:bookmarkEnd w:id="1035"/>
    </w:p>
    <w:p w14:paraId="3E8DA3CF" w14:textId="05777FCB" w:rsidR="00DF37B5" w:rsidRDefault="00DF37B5" w:rsidP="00DF37B5">
      <w:pPr>
        <w:pStyle w:val="BodyText--EDI"/>
      </w:pPr>
      <w:bookmarkStart w:id="1108"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(n.b.,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As indicated, the 2019 report only use</w:t>
      </w:r>
      <w:ins w:id="1109" w:author="AlastairF" w:date="2020-10-29T15:41:00Z">
        <w:r w:rsidR="00160F14">
          <w:t>d</w:t>
        </w:r>
      </w:ins>
      <w:del w:id="1110" w:author="AlastairF" w:date="2020-10-29T15:41:00Z">
        <w:r w:rsidRPr="00D6512F" w:rsidDel="00160F14">
          <w:delText>s</w:delText>
        </w:r>
      </w:del>
      <w:r w:rsidRPr="00D6512F">
        <w:t xml:space="preserve">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ins w:id="1111" w:author="AlastairF" w:date="2020-10-29T15:41:00Z">
        <w:r w:rsidR="00160F14">
          <w:t xml:space="preserve">We maintained this approach for </w:t>
        </w:r>
      </w:ins>
      <w:ins w:id="1112" w:author="AlastairF" w:date="2020-10-29T15:42:00Z">
        <w:r w:rsidR="00160F14">
          <w:t xml:space="preserve">in the current analysis, which </w:t>
        </w:r>
      </w:ins>
      <w:del w:id="1113" w:author="AlastairF" w:date="2020-10-29T15:42:00Z">
        <w:r w:rsidRPr="00B53D55" w:rsidDel="00160F14">
          <w:delText xml:space="preserve">This </w:delText>
        </w:r>
      </w:del>
      <w:r w:rsidRPr="00B53D55">
        <w:t>resulted in</w:t>
      </w:r>
      <w:ins w:id="1114" w:author="AlastairF" w:date="2020-10-29T15:44:00Z">
        <w:r w:rsidR="00160F14">
          <w:t xml:space="preserve"> </w:t>
        </w:r>
      </w:ins>
      <w:ins w:id="1115" w:author="AlastairF" w:date="2020-10-29T15:45:00Z">
        <w:r w:rsidR="00160F14">
          <w:t>examination</w:t>
        </w:r>
      </w:ins>
      <w:r w:rsidR="00160F14">
        <w:t xml:space="preserve"> </w:t>
      </w:r>
      <w:ins w:id="1116" w:author="AlastairF" w:date="2020-10-29T15:44:00Z">
        <w:r w:rsidR="00160F14">
          <w:t>of</w:t>
        </w:r>
      </w:ins>
      <w:r w:rsidRPr="00B53D55">
        <w:t xml:space="preserve"> </w:t>
      </w:r>
      <w:del w:id="1117" w:author="Erik Hedlin" w:date="2020-10-19T10:54:00Z">
        <w:r w:rsidDel="00B7170F">
          <w:delText xml:space="preserve">94 </w:delText>
        </w:r>
      </w:del>
      <w:ins w:id="1118"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1119" w:author="Erik Hedlin" w:date="2020-10-19T10:54:00Z">
        <w:r w:rsidRPr="00B53D55" w:rsidDel="00B7170F">
          <w:delText xml:space="preserve">91 </w:delText>
        </w:r>
      </w:del>
      <w:ins w:id="1120"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w:t>
      </w:r>
      <w:bookmarkStart w:id="1121" w:name="_Hlk54881912"/>
      <w:r>
        <w:t>Assigning Nesting Sites to Nesting Territories</w:t>
      </w:r>
      <w:r w:rsidRPr="00B53D55">
        <w:t xml:space="preserve">, the </w:t>
      </w:r>
      <w:del w:id="1122" w:author="AlastairF" w:date="2020-10-29T15:45:00Z">
        <w:r w:rsidDel="00D440B6">
          <w:delText>94</w:delText>
        </w:r>
        <w:r w:rsidRPr="00B53D55" w:rsidDel="00D440B6">
          <w:delText xml:space="preserve"> </w:delText>
        </w:r>
      </w:del>
      <w:ins w:id="1123" w:author="AlastairF" w:date="2020-10-29T15:45:00Z">
        <w:r w:rsidR="00D440B6">
          <w:t>100</w:t>
        </w:r>
        <w:r w:rsidR="00D440B6" w:rsidRPr="00B53D55">
          <w:t xml:space="preserve"> </w:t>
        </w:r>
      </w:ins>
      <w:r w:rsidRPr="00B53D55">
        <w:t>peregrine nest</w:t>
      </w:r>
      <w:r>
        <w:t>ing</w:t>
      </w:r>
      <w:r w:rsidRPr="00B53D55">
        <w:t xml:space="preserve"> sites were reduced to a total of </w:t>
      </w:r>
      <w:commentRangeStart w:id="1124"/>
      <w:commentRangeStart w:id="1125"/>
      <w:del w:id="1126" w:author="Erik Hedlin" w:date="2020-11-12T10:01:00Z">
        <w:r w:rsidRPr="00D6512F" w:rsidDel="000E380C">
          <w:delText>76</w:delText>
        </w:r>
        <w:r w:rsidRPr="00B53D55" w:rsidDel="000E380C">
          <w:delText xml:space="preserve"> </w:delText>
        </w:r>
      </w:del>
      <w:commentRangeEnd w:id="1124"/>
      <w:ins w:id="1127" w:author="Erik Hedlin" w:date="2020-11-12T10:01:00Z">
        <w:r w:rsidR="000E380C">
          <w:t>84</w:t>
        </w:r>
        <w:r w:rsidR="000E380C" w:rsidRPr="00B53D55">
          <w:t xml:space="preserve"> </w:t>
        </w:r>
      </w:ins>
      <w:r w:rsidR="00D440B6">
        <w:rPr>
          <w:rStyle w:val="CommentReference"/>
          <w:rFonts w:asciiTheme="minorHAnsi" w:eastAsiaTheme="minorHAnsi" w:hAnsiTheme="minorHAnsi" w:cstheme="minorBidi"/>
          <w:lang w:val="en-CA" w:bidi="ar-SA"/>
        </w:rPr>
        <w:commentReference w:id="1124"/>
      </w:r>
      <w:commentRangeEnd w:id="1125"/>
      <w:r w:rsidR="00707919">
        <w:rPr>
          <w:rStyle w:val="CommentReference"/>
          <w:rFonts w:asciiTheme="minorHAnsi" w:eastAsiaTheme="minorHAnsi" w:hAnsiTheme="minorHAnsi" w:cstheme="minorBidi"/>
          <w:lang w:val="en-CA" w:bidi="ar-SA"/>
        </w:rPr>
        <w:commentReference w:id="1125"/>
      </w:r>
      <w:r w:rsidRPr="00B53D55">
        <w:t xml:space="preserve">distinct </w:t>
      </w:r>
      <w:r>
        <w:t xml:space="preserve">nesting </w:t>
      </w:r>
      <w:r w:rsidRPr="00B53D55">
        <w:t xml:space="preserve">territories, and the </w:t>
      </w:r>
      <w:del w:id="1128" w:author="AlastairF" w:date="2020-10-29T15:46:00Z">
        <w:r w:rsidRPr="00B53D55" w:rsidDel="00D440B6">
          <w:delText xml:space="preserve">91 </w:delText>
        </w:r>
      </w:del>
      <w:ins w:id="1129" w:author="AlastairF" w:date="2020-10-29T15:46:00Z">
        <w:r w:rsidR="00D440B6">
          <w:t>104</w:t>
        </w:r>
        <w:r w:rsidR="00D440B6" w:rsidRPr="00B53D55">
          <w:t xml:space="preserve"> </w:t>
        </w:r>
      </w:ins>
      <w:r>
        <w:t>Rough</w:t>
      </w:r>
      <w:r w:rsidRPr="00B53D55">
        <w:t xml:space="preserve">-legged </w:t>
      </w:r>
      <w:r>
        <w:t>Hawk</w:t>
      </w:r>
      <w:r w:rsidRPr="00B53D55">
        <w:t xml:space="preserve"> </w:t>
      </w:r>
      <w:r>
        <w:t xml:space="preserve">nesting </w:t>
      </w:r>
      <w:r w:rsidRPr="00B53D55">
        <w:t xml:space="preserve">sites were reduced to </w:t>
      </w:r>
      <w:commentRangeStart w:id="1130"/>
      <w:commentRangeStart w:id="1131"/>
      <w:del w:id="1132" w:author="Erik Hedlin" w:date="2020-11-12T10:01:00Z">
        <w:r w:rsidRPr="00B53D55" w:rsidDel="000E380C">
          <w:delText xml:space="preserve">71 </w:delText>
        </w:r>
      </w:del>
      <w:commentRangeEnd w:id="1130"/>
      <w:ins w:id="1133" w:author="Erik Hedlin" w:date="2020-11-12T10:01:00Z">
        <w:r w:rsidR="000E380C">
          <w:t>8</w:t>
        </w:r>
      </w:ins>
      <w:ins w:id="1134" w:author="Erik Hedlin" w:date="2020-11-12T10:02:00Z">
        <w:r w:rsidR="00707919">
          <w:t>7</w:t>
        </w:r>
      </w:ins>
      <w:ins w:id="1135" w:author="Erik Hedlin" w:date="2020-11-12T10:01:00Z">
        <w:r w:rsidR="000E380C" w:rsidRPr="00B53D55">
          <w:t xml:space="preserve"> </w:t>
        </w:r>
      </w:ins>
      <w:r w:rsidR="00D440B6">
        <w:rPr>
          <w:rStyle w:val="CommentReference"/>
          <w:rFonts w:asciiTheme="minorHAnsi" w:eastAsiaTheme="minorHAnsi" w:hAnsiTheme="minorHAnsi" w:cstheme="minorBidi"/>
          <w:lang w:val="en-CA" w:bidi="ar-SA"/>
        </w:rPr>
        <w:commentReference w:id="1130"/>
      </w:r>
      <w:commentRangeEnd w:id="1131"/>
      <w:r w:rsidR="00707919">
        <w:rPr>
          <w:rStyle w:val="CommentReference"/>
          <w:rFonts w:asciiTheme="minorHAnsi" w:eastAsiaTheme="minorHAnsi" w:hAnsiTheme="minorHAnsi" w:cstheme="minorBidi"/>
          <w:lang w:val="en-CA" w:bidi="ar-SA"/>
        </w:rPr>
        <w:commentReference w:id="1131"/>
      </w:r>
      <w:r w:rsidRPr="00B53D55">
        <w:t xml:space="preserve">distinct </w:t>
      </w:r>
      <w:r>
        <w:t xml:space="preserve">nesting </w:t>
      </w:r>
      <w:r w:rsidRPr="00B53D55">
        <w:t>territories</w:t>
      </w:r>
      <w:r>
        <w:t xml:space="preserve"> </w:t>
      </w:r>
      <w:bookmarkEnd w:id="1121"/>
      <w:r>
        <w:t>(</w:t>
      </w:r>
      <w:commentRangeStart w:id="1136"/>
      <w:r>
        <w:fldChar w:fldCharType="begin"/>
      </w:r>
      <w:r>
        <w:instrText xml:space="preserve"> REF _Ref37058788 \h  \* MERGEFORMAT </w:instrText>
      </w:r>
      <w:r>
        <w:fldChar w:fldCharType="separate"/>
      </w:r>
      <w:r>
        <w:t>Figure 6</w:t>
      </w:r>
      <w:r>
        <w:noBreakHyphen/>
        <w:t>2</w:t>
      </w:r>
      <w:r>
        <w:fldChar w:fldCharType="end"/>
      </w:r>
      <w:commentRangeEnd w:id="1136"/>
      <w:r w:rsidR="00D440B6">
        <w:rPr>
          <w:rStyle w:val="CommentReference"/>
          <w:rFonts w:asciiTheme="minorHAnsi" w:eastAsiaTheme="minorHAnsi" w:hAnsiTheme="minorHAnsi" w:cstheme="minorBidi"/>
          <w:lang w:val="en-CA" w:bidi="ar-SA"/>
        </w:rPr>
        <w:commentReference w:id="1136"/>
      </w:r>
      <w:r>
        <w:t>).</w:t>
      </w:r>
    </w:p>
    <w:p w14:paraId="5AD203D4" w14:textId="6705331D" w:rsidR="00DF37B5" w:rsidRPr="00225A44" w:rsidRDefault="00DF37B5" w:rsidP="00DF37B5">
      <w:pPr>
        <w:pStyle w:val="Heading4"/>
      </w:pPr>
      <w:r w:rsidRPr="00225A44">
        <w:t>Occupancy</w:t>
      </w:r>
      <w:bookmarkEnd w:id="1108"/>
    </w:p>
    <w:p w14:paraId="40A43008" w14:textId="49EFA194" w:rsidR="0039496D" w:rsidRDefault="00DF37B5" w:rsidP="00DF37B5">
      <w:pPr>
        <w:pStyle w:val="BodyText-EDI"/>
        <w:rPr>
          <w:ins w:id="1137" w:author="Erik Hedlin" w:date="2020-10-19T13:43:00Z"/>
          <w:rFonts w:eastAsiaTheme="minorEastAsia" w:cstheme="minorHAnsi"/>
        </w:rPr>
      </w:pPr>
      <w:bookmarkStart w:id="1138" w:name="_Hlk55210229"/>
      <w:bookmarkStart w:id="1139" w:name="_Toc504576294"/>
      <w:r w:rsidRPr="008243DF">
        <w:t xml:space="preserve">From 2012 </w:t>
      </w:r>
      <w:r>
        <w:t>to</w:t>
      </w:r>
      <w:r w:rsidRPr="008243DF">
        <w:t xml:space="preserve"> 20</w:t>
      </w:r>
      <w:ins w:id="1140" w:author="Erik Hedlin" w:date="2020-10-19T10:54:00Z">
        <w:r w:rsidR="00B7170F">
          <w:t>20</w:t>
        </w:r>
      </w:ins>
      <w:del w:id="1141"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ins w:id="1142" w:author="AlastairF" w:date="2020-11-05T14:25:00Z">
        <w:r w:rsidR="003163EA">
          <w:t xml:space="preserve">vegetation productivity </w:t>
        </w:r>
      </w:ins>
      <w:del w:id="1143"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1144" w:author="Erik Hedlin" w:date="2020-10-19T11:08:00Z">
        <w:del w:id="1145" w:author="AlastairF" w:date="2020-11-05T14:25:00Z">
          <w:r w:rsidR="00022B42" w:rsidDel="003163EA">
            <w:delText>t</w:delText>
          </w:r>
        </w:del>
      </w:ins>
      <w:ins w:id="1146" w:author="Erik Hedlin" w:date="2020-10-19T11:09:00Z">
        <w:del w:id="1147" w:author="AlastairF" w:date="2020-11-05T14:25:00Z">
          <w:r w:rsidR="00022B42" w:rsidDel="003163EA">
            <w:delText xml:space="preserve">he </w:delText>
          </w:r>
        </w:del>
      </w:ins>
      <w:ins w:id="1148" w:author="AlastairF" w:date="2020-11-05T14:25:00Z">
        <w:r w:rsidR="003163EA">
          <w:t xml:space="preserve">(i.e., </w:t>
        </w:r>
      </w:ins>
      <w:ins w:id="1149" w:author="Erik Hedlin" w:date="2020-10-19T11:09:00Z">
        <w:r w:rsidR="00022B42">
          <w:t>maximum NDVI value</w:t>
        </w:r>
      </w:ins>
      <w:ins w:id="1150" w:author="AlastairF" w:date="2020-11-05T14:26:00Z">
        <w:r w:rsidR="003163EA">
          <w:t xml:space="preserve">; </w:t>
        </w:r>
      </w:ins>
      <w:ins w:id="1151" w:author="Erik Hedlin" w:date="2020-10-19T11:09:00Z">
        <w:del w:id="1152" w:author="AlastairF" w:date="2020-11-05T14:26:00Z">
          <w:r w:rsidR="00022B42" w:rsidDel="003163EA">
            <w:delText xml:space="preserve"> </w:delText>
          </w:r>
        </w:del>
        <w:del w:id="1153" w:author="AlastairF" w:date="2020-11-05T14:25:00Z">
          <w:r w:rsidR="00022B42" w:rsidDel="003163EA">
            <w:delText xml:space="preserve">within a 3500m buffer area surrounding the nest site </w:delText>
          </w:r>
        </w:del>
      </w:ins>
      <w:bookmarkEnd w:id="1138"/>
      <w:del w:id="1154" w:author="AlastairF" w:date="2020-11-05T14:26:00Z">
        <w:r w:rsidRPr="00104061" w:rsidDel="003163EA">
          <w:rPr>
            <w:rStyle w:val="BodyText-EDIChar"/>
            <w:rFonts w:eastAsiaTheme="minorHAnsi"/>
          </w:rPr>
          <w:delText>(</w:delText>
        </w:r>
      </w:del>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xml:space="preserve">). </w:t>
      </w:r>
      <w:bookmarkStart w:id="1155" w:name="_Hlk54881516"/>
      <w:r w:rsidRPr="00104061">
        <w:rPr>
          <w:rStyle w:val="BodyText-EDIChar"/>
          <w:rFonts w:eastAsiaTheme="minorHAnsi"/>
        </w:rPr>
        <w:t>Distance</w:t>
      </w:r>
      <w:r w:rsidRPr="008243DF">
        <w:t xml:space="preserve"> to disturbance, and distance to the nearest neighbour appeared in the </w:t>
      </w:r>
      <w:del w:id="1156" w:author="Erik Hedlin" w:date="2020-10-19T13:22:00Z">
        <w:r w:rsidRPr="008243DF" w:rsidDel="00234FBD">
          <w:delText xml:space="preserve">third </w:delText>
        </w:r>
      </w:del>
      <w:ins w:id="1157"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1158" w:author="Erik Hedlin" w:date="2020-10-19T13:23:00Z">
        <w:r w:rsidRPr="008243DF" w:rsidDel="00FD7B04">
          <w:delText>7.13</w:delText>
        </w:r>
      </w:del>
      <w:ins w:id="1159" w:author="Erik Hedlin" w:date="2020-10-19T13:23:00Z">
        <w:r w:rsidR="00FD7B04">
          <w:t>14.04</w:t>
        </w:r>
      </w:ins>
      <w:r w:rsidRPr="008243DF">
        <w:t xml:space="preserve"> and </w:t>
      </w:r>
      <w:del w:id="1160" w:author="Erik Hedlin" w:date="2020-10-19T13:23:00Z">
        <w:r w:rsidRPr="008243DF" w:rsidDel="00FD7B04">
          <w:delText>8.71</w:delText>
        </w:r>
      </w:del>
      <w:ins w:id="1161" w:author="Erik Hedlin" w:date="2020-10-19T13:23:00Z">
        <w:r w:rsidR="00FD7B04">
          <w:t>24.10</w:t>
        </w:r>
      </w:ins>
      <w:r w:rsidRPr="008243DF">
        <w:t xml:space="preserve"> respectively; </w:t>
      </w:r>
      <w:ins w:id="1162" w:author="AlastairF" w:date="2020-10-29T15:47:00Z">
        <w:r w:rsidR="00D440B6">
          <w:t>and marked</w:t>
        </w:r>
      </w:ins>
      <w:ins w:id="1163" w:author="AlastairF" w:date="2020-10-29T15:48:00Z">
        <w:r w:rsidR="00D440B6">
          <w:t>ly greater tha</w:t>
        </w:r>
      </w:ins>
      <w:ins w:id="1164" w:author="AlastairF" w:date="2020-10-29T16:34:00Z">
        <w:r w:rsidR="00AF289D">
          <w:t>n</w:t>
        </w:r>
      </w:ins>
      <w:ins w:id="1165" w:author="AlastairF" w:date="2020-10-29T15:48:00Z">
        <w:r w:rsidR="00D440B6">
          <w:t xml:space="preserve"> the cutoff of </w:t>
        </w:r>
        <w:r w:rsidR="00D440B6" w:rsidRPr="008243DF">
          <w:rPr>
            <w:rFonts w:ascii="Symbol" w:eastAsia="Symbol" w:hAnsi="Symbol" w:cs="Symbol"/>
          </w:rPr>
          <w:t></w:t>
        </w:r>
        <w:r w:rsidR="00D440B6" w:rsidRPr="008243DF">
          <w:t xml:space="preserve">AIC </w:t>
        </w:r>
      </w:ins>
      <w:ins w:id="1166" w:author="AlastairF" w:date="2020-10-29T15:49:00Z">
        <w:r w:rsidR="00D440B6">
          <w:t xml:space="preserve">&lt;2.0, </w:t>
        </w:r>
      </w:ins>
      <w:del w:id="1167" w:author="AlastairF" w:date="2020-10-29T15:49:00Z">
        <w:r w:rsidRPr="008243DF" w:rsidDel="00D440B6">
          <w:delText xml:space="preserve">a drastic change from the top model and an </w:delText>
        </w:r>
      </w:del>
      <w:r w:rsidRPr="008243DF">
        <w:t>indicati</w:t>
      </w:r>
      <w:ins w:id="1168" w:author="AlastairF" w:date="2020-10-29T15:49:00Z">
        <w:r w:rsidR="00D440B6">
          <w:t>ng</w:t>
        </w:r>
      </w:ins>
      <w:del w:id="1169" w:author="AlastairF" w:date="2020-10-29T15:49:00Z">
        <w:r w:rsidRPr="008243DF" w:rsidDel="00D440B6">
          <w:delText>on</w:delText>
        </w:r>
      </w:del>
      <w:r w:rsidRPr="008243DF">
        <w:t xml:space="preserve"> that neither </w:t>
      </w:r>
      <w:del w:id="1170" w:author="AlastairF" w:date="2020-10-29T15:49:00Z">
        <w:r w:rsidRPr="008243DF" w:rsidDel="00D440B6">
          <w:delText xml:space="preserve">of the </w:delText>
        </w:r>
      </w:del>
      <w:r w:rsidRPr="008243DF">
        <w:t>covariate</w:t>
      </w:r>
      <w:del w:id="1171" w:author="AlastairF" w:date="2020-10-29T15:49:00Z">
        <w:r w:rsidRPr="008243DF" w:rsidDel="00D440B6">
          <w:delText>s</w:delText>
        </w:r>
      </w:del>
      <w:r w:rsidRPr="008243DF">
        <w:t xml:space="preserve"> explain</w:t>
      </w:r>
      <w:ins w:id="1172" w:author="AlastairF" w:date="2020-10-29T15:49:00Z">
        <w:r w:rsidR="00D440B6">
          <w:t>s</w:t>
        </w:r>
      </w:ins>
      <w:r w:rsidRPr="008243DF">
        <w:t xml:space="preserve"> colonization and extinction</w:t>
      </w:r>
      <w:bookmarkEnd w:id="1155"/>
      <w:del w:id="1173" w:author="AlastairF" w:date="2020-11-05T14:26:00Z">
        <w:r w:rsidRPr="008243DF" w:rsidDel="003163EA">
          <w:delText xml:space="preserve"> better than </w:delText>
        </w:r>
      </w:del>
      <w:del w:id="1174" w:author="Erik Hedlin" w:date="2020-10-19T13:23:00Z">
        <w:r w:rsidRPr="008243DF" w:rsidDel="00FD7B04">
          <w:delText>natural variation from year to year</w:delText>
        </w:r>
      </w:del>
      <w:ins w:id="1175" w:author="Erik Hedlin" w:date="2020-10-19T13:23:00Z">
        <w:del w:id="1176" w:author="AlastairF" w:date="2020-11-05T14:26:00Z">
          <w:r w:rsidR="00FD7B04" w:rsidDel="003163EA">
            <w:delText>NDVI</w:delText>
          </w:r>
        </w:del>
      </w:ins>
      <w:r w:rsidRPr="008243DF">
        <w:t xml:space="preserve">. </w:t>
      </w:r>
      <w:bookmarkStart w:id="1177" w:name="_Hlk55210771"/>
      <w:ins w:id="1178" w:author="Erik Hedlin" w:date="2020-10-19T13:24:00Z">
        <w:r w:rsidR="00FD7B04">
          <w:t>Both nest</w:t>
        </w:r>
      </w:ins>
      <w:ins w:id="1179" w:author="AlastairF" w:date="2020-10-29T15:50:00Z">
        <w:r w:rsidR="00D440B6">
          <w:t>ing</w:t>
        </w:r>
      </w:ins>
      <w:ins w:id="1180" w:author="Erik Hedlin" w:date="2020-10-19T13:24:00Z">
        <w:r w:rsidR="00FD7B04">
          <w:t xml:space="preserve"> site colonization and extinct</w:t>
        </w:r>
      </w:ins>
      <w:ins w:id="1181" w:author="AlastairF" w:date="2020-10-29T15:50:00Z">
        <w:r w:rsidR="00D440B6">
          <w:t>ion</w:t>
        </w:r>
      </w:ins>
      <w:ins w:id="1182" w:author="Erik Hedlin" w:date="2020-10-19T13:24:00Z">
        <w:r w:rsidR="00FD7B04">
          <w:t xml:space="preserve"> increased with the </w:t>
        </w:r>
        <w:proofErr w:type="gramStart"/>
        <w:r w:rsidR="00FD7B04">
          <w:t>NDVI</w:t>
        </w:r>
      </w:ins>
      <w:ins w:id="1183" w:author="AlastairF" w:date="2020-11-05T14:27:00Z">
        <w:r w:rsidR="003163EA">
          <w:t xml:space="preserve"> </w:t>
        </w:r>
      </w:ins>
      <w:ins w:id="1184" w:author="Erik Hedlin" w:date="2020-10-19T13:24:00Z">
        <w:r w:rsidR="00FD7B04">
          <w:t>,</w:t>
        </w:r>
        <w:proofErr w:type="gramEnd"/>
        <w:r w:rsidR="00FD7B04">
          <w:t xml:space="preserve"> </w:t>
        </w:r>
      </w:ins>
      <w:ins w:id="1185" w:author="Erik Hedlin" w:date="2020-10-19T13:25:00Z">
        <w:r w:rsidR="00FD7B04">
          <w:t xml:space="preserve">indicating </w:t>
        </w:r>
      </w:ins>
      <w:ins w:id="1186" w:author="Erik Hedlin" w:date="2020-10-19T13:24:00Z">
        <w:r w:rsidR="00FD7B04">
          <w:t xml:space="preserve">greater site turnover </w:t>
        </w:r>
      </w:ins>
      <w:ins w:id="1187" w:author="Erik Hedlin" w:date="2020-10-19T13:25:00Z">
        <w:r w:rsidR="00FD7B04">
          <w:t>at nest</w:t>
        </w:r>
      </w:ins>
      <w:ins w:id="1188" w:author="AlastairF" w:date="2020-10-29T15:50:00Z">
        <w:r w:rsidR="00D440B6">
          <w:t>ing</w:t>
        </w:r>
      </w:ins>
      <w:ins w:id="1189" w:author="Erik Hedlin" w:date="2020-10-19T13:25:00Z">
        <w:r w:rsidR="00FD7B04">
          <w:t xml:space="preserve"> sites</w:t>
        </w:r>
      </w:ins>
      <w:ins w:id="1190" w:author="Erik Hedlin" w:date="2020-10-19T13:26:00Z">
        <w:r w:rsidR="00FD7B04">
          <w:t xml:space="preserve"> </w:t>
        </w:r>
      </w:ins>
      <w:ins w:id="1191" w:author="AlastairF" w:date="2020-10-29T15:51:00Z">
        <w:r w:rsidR="00D440B6">
          <w:t xml:space="preserve">in areas of </w:t>
        </w:r>
      </w:ins>
      <w:ins w:id="1192" w:author="Erik Hedlin" w:date="2020-10-19T13:26:00Z">
        <w:del w:id="1193" w:author="AlastairF" w:date="2020-10-29T15:51:00Z">
          <w:r w:rsidR="00FD7B04" w:rsidDel="00D440B6">
            <w:delText xml:space="preserve">proximate to </w:delText>
          </w:r>
        </w:del>
        <w:r w:rsidR="00FD7B04">
          <w:t>high</w:t>
        </w:r>
      </w:ins>
      <w:ins w:id="1194" w:author="AlastairF" w:date="2020-10-29T15:51:00Z">
        <w:r w:rsidR="00D440B6">
          <w:t>er</w:t>
        </w:r>
      </w:ins>
      <w:ins w:id="1195" w:author="Erik Hedlin" w:date="2020-10-19T13:26:00Z">
        <w:r w:rsidR="00FD7B04">
          <w:t xml:space="preserve"> vegetation productivity.</w:t>
        </w:r>
        <w:bookmarkEnd w:id="1177"/>
        <w:r w:rsidR="00FD7B04">
          <w:t xml:space="preserve"> </w:t>
        </w:r>
      </w:ins>
      <w:r w:rsidRPr="008243DF">
        <w:t>T</w:t>
      </w:r>
      <w:r w:rsidRPr="008243DF">
        <w:rPr>
          <w:rFonts w:cstheme="minorHAnsi"/>
        </w:rPr>
        <w:t xml:space="preserve">he time-series </w:t>
      </w:r>
      <w:r>
        <w:rPr>
          <w:rFonts w:cstheme="minorHAnsi"/>
        </w:rPr>
        <w:t>(</w:t>
      </w:r>
      <w:commentRangeStart w:id="1196"/>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commentRangeEnd w:id="1196"/>
      <w:r w:rsidR="00D440B6">
        <w:rPr>
          <w:rStyle w:val="CommentReference"/>
          <w:rFonts w:asciiTheme="minorHAnsi" w:eastAsiaTheme="minorHAnsi" w:hAnsiTheme="minorHAnsi" w:cstheme="minorBidi"/>
          <w:lang w:val="en-CA" w:bidi="ar-SA"/>
        </w:rPr>
        <w:commentReference w:id="1196"/>
      </w:r>
      <w:r w:rsidRPr="008243DF">
        <w:rPr>
          <w:rFonts w:cstheme="minorHAnsi"/>
        </w:rPr>
        <w:t xml:space="preserve">) indicates relative stability among years as indicated by </w:t>
      </w:r>
      <m:oMath>
        <m:r>
          <w:rPr>
            <w:rFonts w:ascii="Cambria Math" w:hAnsi="Cambria Math" w:cstheme="minorHAnsi"/>
            <w:sz w:val="20"/>
            <w:szCs w:val="20"/>
          </w:rPr>
          <m:t>λ=</m:t>
        </m:r>
        <m:r>
          <w:del w:id="1197" w:author="Erik Hedlin" w:date="2020-10-19T13:26:00Z">
            <w:rPr>
              <w:rFonts w:ascii="Cambria Math" w:hAnsi="Cambria Math" w:cstheme="minorHAnsi"/>
              <w:sz w:val="20"/>
              <w:szCs w:val="20"/>
            </w:rPr>
            <m:t>1.01</m:t>
          </w:del>
        </m:r>
        <m:r>
          <w:ins w:id="1198"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1199" w:author="Erik Hedlin" w:date="2020-10-19T13:26:00Z">
            <w:rPr>
              <w:rFonts w:ascii="Cambria Math" w:hAnsi="Cambria Math" w:cstheme="minorHAnsi"/>
              <w:sz w:val="20"/>
              <w:szCs w:val="20"/>
            </w:rPr>
            <m:t>7</m:t>
          </w:del>
        </m:r>
        <m:r>
          <w:ins w:id="1200"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20C2769" w14:textId="77777777" w:rsidR="003163EA" w:rsidRDefault="00DF37B5" w:rsidP="00DF37B5">
      <w:pPr>
        <w:pStyle w:val="BodyText-EDI"/>
        <w:rPr>
          <w:ins w:id="1201" w:author="AlastairF" w:date="2020-11-05T14:27:00Z"/>
          <w:rFonts w:cstheme="minorHAnsi"/>
        </w:rPr>
      </w:pPr>
      <w:r w:rsidRPr="008243DF">
        <w:rPr>
          <w:rFonts w:eastAsiaTheme="minorEastAsia"/>
        </w:rPr>
        <w:t>With highly vari</w:t>
      </w:r>
      <w:ins w:id="1202" w:author="AlastairF" w:date="2020-10-29T15:54:00Z">
        <w:r w:rsidR="00D440B6">
          <w:rPr>
            <w:rFonts w:eastAsiaTheme="minorEastAsia"/>
          </w:rPr>
          <w:t>able</w:t>
        </w:r>
      </w:ins>
      <w:del w:id="1203" w:author="AlastairF" w:date="2020-10-29T15:54:00Z">
        <w:r w:rsidRPr="008243DF" w:rsidDel="00D440B6">
          <w:rPr>
            <w:rFonts w:eastAsiaTheme="minorEastAsia"/>
          </w:rPr>
          <w:delText>ed</w:delText>
        </w:r>
      </w:del>
      <w:r w:rsidRPr="008243DF">
        <w:rPr>
          <w:rFonts w:eastAsiaTheme="minorEastAsia"/>
        </w:rPr>
        <w:t xml:space="preserve"> occupancy across years, t</w:t>
      </w:r>
      <w:r w:rsidRPr="008243DF">
        <w:t xml:space="preserve">he best </w:t>
      </w:r>
      <w:del w:id="1204" w:author="AlastairF" w:date="2020-10-29T15:54:00Z">
        <w:r w:rsidRPr="008243DF" w:rsidDel="00D440B6">
          <w:delText xml:space="preserve">model for </w:delText>
        </w:r>
      </w:del>
      <w:r>
        <w:t>Rough</w:t>
      </w:r>
      <w:r w:rsidRPr="008243DF">
        <w:t xml:space="preserve">-legged </w:t>
      </w:r>
      <w:r>
        <w:t>Hawk</w:t>
      </w:r>
      <w:del w:id="1205" w:author="AlastairF" w:date="2020-10-29T15:54:00Z">
        <w:r w:rsidRPr="008243DF" w:rsidDel="00D440B6">
          <w:delText>s</w:delText>
        </w:r>
      </w:del>
      <w:ins w:id="1206" w:author="AlastairF" w:date="2020-10-29T15:54:00Z">
        <w:r w:rsidR="00D440B6">
          <w:t xml:space="preserve"> model</w:t>
        </w:r>
      </w:ins>
      <w:r w:rsidRPr="008243DF">
        <w:t xml:space="preserve">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w:t>
      </w:r>
      <w:ins w:id="1207" w:author="AlastairF" w:date="2020-10-29T16:50:00Z">
        <w:r w:rsidR="006F75AB">
          <w:t>(</w:t>
        </w:r>
        <w:r w:rsidR="006F75AB" w:rsidRPr="008243DF">
          <w:rPr>
            <w:rFonts w:eastAsiaTheme="minorEastAsia"/>
          </w:rPr>
          <w:t xml:space="preserve">from 2012 </w:t>
        </w:r>
        <w:r w:rsidR="006F75AB">
          <w:rPr>
            <w:rFonts w:eastAsiaTheme="minorEastAsia"/>
          </w:rPr>
          <w:t>to</w:t>
        </w:r>
        <w:r w:rsidR="006F75AB" w:rsidRPr="008243DF">
          <w:rPr>
            <w:rFonts w:eastAsiaTheme="minorEastAsia"/>
          </w:rPr>
          <w:t xml:space="preserve"> 20</w:t>
        </w:r>
        <w:r w:rsidR="006F75AB">
          <w:rPr>
            <w:rFonts w:eastAsiaTheme="minorEastAsia"/>
          </w:rPr>
          <w:t xml:space="preserve">20) </w:t>
        </w:r>
      </w:ins>
      <w:r w:rsidRPr="008243DF">
        <w:t xml:space="preserve">for </w:t>
      </w:r>
      <w:r>
        <w:t>Rough</w:t>
      </w:r>
      <w:r w:rsidRPr="008243DF">
        <w:t xml:space="preserve">-legged </w:t>
      </w:r>
      <w:r>
        <w:t>Hawk</w:t>
      </w:r>
      <w:r w:rsidRPr="008243DF">
        <w:t>s (</w:t>
      </w:r>
      <w:commentRangeStart w:id="1208"/>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commentRangeEnd w:id="1208"/>
      <w:r w:rsidR="00240220">
        <w:rPr>
          <w:rStyle w:val="CommentReference"/>
          <w:rFonts w:asciiTheme="minorHAnsi" w:eastAsiaTheme="minorHAnsi" w:hAnsiTheme="minorHAnsi" w:cstheme="minorBidi"/>
          <w:lang w:val="en-CA" w:bidi="ar-SA"/>
        </w:rPr>
        <w:commentReference w:id="1208"/>
      </w:r>
      <w:r>
        <w:t xml:space="preserve">) </w:t>
      </w:r>
      <w:r w:rsidRPr="008243DF">
        <w:t>indicate</w:t>
      </w:r>
      <w:ins w:id="1209" w:author="AlastairF" w:date="2020-10-29T16:50:00Z">
        <w:r w:rsidR="006F75AB">
          <w:t>s</w:t>
        </w:r>
      </w:ins>
      <w:del w:id="1210" w:author="AlastairF" w:date="2020-10-29T16:50:00Z">
        <w:r w:rsidRPr="008243DF" w:rsidDel="006F75AB">
          <w:delText>d</w:delText>
        </w:r>
      </w:del>
      <w:r w:rsidRPr="008243DF">
        <w:t xml:space="preserve"> </w:t>
      </w:r>
      <m:oMath>
        <m:r>
          <w:rPr>
            <w:rFonts w:ascii="Cambria Math" w:hAnsi="Cambria Math" w:cstheme="minorHAnsi"/>
            <w:sz w:val="20"/>
            <w:szCs w:val="20"/>
          </w:rPr>
          <m:t>λ=3.</m:t>
        </m:r>
        <m:r>
          <w:del w:id="1211" w:author="Erik Hedlin" w:date="2020-10-19T13:36:00Z">
            <w:rPr>
              <w:rFonts w:ascii="Cambria Math" w:hAnsi="Cambria Math" w:cstheme="minorHAnsi"/>
              <w:sz w:val="20"/>
              <w:szCs w:val="20"/>
            </w:rPr>
            <m:t>11</m:t>
          </w:del>
        </m:r>
        <m:r>
          <w:ins w:id="1212" w:author="Erik Hedlin" w:date="2020-10-19T13:36:00Z">
            <w:rPr>
              <w:rFonts w:ascii="Cambria Math" w:hAnsi="Cambria Math" w:cstheme="minorHAnsi"/>
              <w:sz w:val="20"/>
              <w:szCs w:val="20"/>
            </w:rPr>
            <m:t>51</m:t>
          </w:ins>
        </m:r>
        <m:r>
          <w:rPr>
            <w:rFonts w:ascii="Cambria Math" w:hAnsi="Cambria Math" w:cstheme="minorHAnsi"/>
            <w:sz w:val="20"/>
            <w:szCs w:val="20"/>
          </w:rPr>
          <m:t>±6.</m:t>
        </m:r>
        <m:r>
          <w:del w:id="1213" w:author="Erik Hedlin" w:date="2020-10-19T13:36:00Z">
            <w:rPr>
              <w:rFonts w:ascii="Cambria Math" w:hAnsi="Cambria Math" w:cstheme="minorHAnsi"/>
              <w:sz w:val="20"/>
              <w:szCs w:val="20"/>
            </w:rPr>
            <m:t>08</m:t>
          </w:del>
        </m:r>
        <m:r>
          <w:ins w:id="1214" w:author="Erik Hedlin" w:date="2020-10-19T13:36:00Z">
            <w:rPr>
              <w:rFonts w:ascii="Cambria Math" w:hAnsi="Cambria Math" w:cstheme="minorHAnsi"/>
              <w:sz w:val="20"/>
              <w:szCs w:val="20"/>
            </w:rPr>
            <m:t>54</m:t>
          </w:ins>
        </m:r>
      </m:oMath>
      <w:r w:rsidRPr="008243DF">
        <w:rPr>
          <w:rFonts w:eastAsiaTheme="minorEastAsia"/>
        </w:rPr>
        <w:t xml:space="preserve">. </w:t>
      </w:r>
      <w:ins w:id="1215" w:author="AlastairF" w:date="2020-10-29T16:53:00Z">
        <w:r w:rsidR="006F75AB">
          <w:rPr>
            <w:rFonts w:eastAsiaTheme="minorEastAsia"/>
          </w:rPr>
          <w:t xml:space="preserve">Although </w:t>
        </w:r>
        <m:oMath>
          <m:r>
            <w:rPr>
              <w:rFonts w:ascii="Cambria Math" w:hAnsi="Cambria Math" w:cstheme="minorHAnsi"/>
              <w:sz w:val="20"/>
              <w:szCs w:val="20"/>
            </w:rPr>
            <m:t>λ</m:t>
          </m:r>
        </m:oMath>
        <w:r w:rsidR="006F75AB" w:rsidRPr="008243DF">
          <w:rPr>
            <w:rFonts w:cstheme="minorHAnsi"/>
          </w:rPr>
          <w:t xml:space="preserve"> </w:t>
        </w:r>
        <w:r w:rsidR="006F75AB">
          <w:rPr>
            <w:rFonts w:cstheme="minorHAnsi"/>
          </w:rPr>
          <w:t xml:space="preserve">is much larger than 1.0, </w:t>
        </w:r>
      </w:ins>
      <w:ins w:id="1216" w:author="AlastairF" w:date="2020-10-29T16:54:00Z">
        <w:r w:rsidR="006F75AB">
          <w:rPr>
            <w:rFonts w:cstheme="minorHAnsi"/>
          </w:rPr>
          <w:t xml:space="preserve">the 95% confidence interval overlaps zero, and </w:t>
        </w:r>
      </w:ins>
      <m:oMath>
        <m:r>
          <w:ins w:id="1217" w:author="AlastairF" w:date="2020-10-29T16:56:00Z">
            <w:rPr>
              <w:rFonts w:ascii="Cambria Math" w:hAnsi="Cambria Math" w:cstheme="minorHAnsi"/>
              <w:sz w:val="20"/>
              <w:szCs w:val="20"/>
            </w:rPr>
            <m:t>λ</m:t>
          </w:ins>
        </m:r>
      </m:oMath>
      <w:ins w:id="1218" w:author="AlastairF" w:date="2020-10-29T16:56:00Z">
        <w:r w:rsidR="006F75AB">
          <w:rPr>
            <w:rFonts w:cstheme="minorHAnsi"/>
          </w:rPr>
          <w:t xml:space="preserve"> </w:t>
        </w:r>
      </w:ins>
      <w:ins w:id="1219" w:author="AlastairF" w:date="2020-10-29T16:54:00Z">
        <w:r w:rsidR="006F75AB">
          <w:rPr>
            <w:rFonts w:cstheme="minorHAnsi"/>
          </w:rPr>
          <w:t xml:space="preserve">should be interpreted as </w:t>
        </w:r>
      </w:ins>
      <w:ins w:id="1220" w:author="AlastairF" w:date="2020-10-29T16:56:00Z">
        <w:r w:rsidR="006F75AB">
          <w:rPr>
            <w:rFonts w:cstheme="minorHAnsi"/>
          </w:rPr>
          <w:t xml:space="preserve">stable over time. </w:t>
        </w:r>
      </w:ins>
      <w:ins w:id="1221" w:author="AlastairF" w:date="2020-10-29T16:57:00Z">
        <w:r w:rsidR="006F75AB">
          <w:rPr>
            <w:rFonts w:cstheme="minorHAnsi"/>
          </w:rPr>
          <w:t xml:space="preserve">Although </w:t>
        </w:r>
      </w:ins>
      <w:del w:id="1222" w:author="AlastairF" w:date="2020-10-29T16:57:00Z">
        <w:r w:rsidRPr="008243DF" w:rsidDel="006F75AB">
          <w:rPr>
            <w:rFonts w:cstheme="minorHAnsi"/>
          </w:rPr>
          <w:delText>C</w:delText>
        </w:r>
      </w:del>
      <w:ins w:id="1223" w:author="AlastairF" w:date="2020-10-29T16:57:00Z">
        <w:r w:rsidR="006F75AB">
          <w:rPr>
            <w:rFonts w:cstheme="minorHAnsi"/>
          </w:rPr>
          <w:t>c</w:t>
        </w:r>
      </w:ins>
      <w:r w:rsidRPr="008243DF">
        <w:rPr>
          <w:rFonts w:cstheme="minorHAnsi"/>
        </w:rPr>
        <w:t xml:space="preserve">onsiderable annual variation exists with lows in 2013 and 2017. </w:t>
      </w:r>
      <w:r w:rsidRPr="000941BA">
        <w:rPr>
          <w:rStyle w:val="BodyText-EDIChar"/>
          <w:rFonts w:eastAsiaTheme="minorHAnsi"/>
        </w:rPr>
        <w:t xml:space="preserve">As is typical among </w:t>
      </w:r>
      <w:ins w:id="1224" w:author="AlastairF" w:date="2020-10-29T15:57:00Z">
        <w:r w:rsidR="00240220">
          <w:rPr>
            <w:rStyle w:val="BodyText-EDIChar"/>
            <w:rFonts w:eastAsiaTheme="minorHAnsi"/>
          </w:rPr>
          <w:t xml:space="preserve">small mammal </w:t>
        </w:r>
      </w:ins>
      <w:r w:rsidRPr="000941BA">
        <w:rPr>
          <w:rStyle w:val="BodyText-EDIChar"/>
          <w:rFonts w:eastAsiaTheme="minorHAnsi"/>
        </w:rPr>
        <w:t xml:space="preserve">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microtine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p>
    <w:p w14:paraId="79B9BF27" w14:textId="77777777" w:rsidR="001028F0" w:rsidRDefault="001028F0" w:rsidP="001028F0">
      <w:pPr>
        <w:pStyle w:val="BodyText-EDI"/>
        <w:keepNext/>
        <w:jc w:val="center"/>
        <w:rPr>
          <w:ins w:id="1225" w:author="AlastairF" w:date="2020-11-05T14:30:00Z"/>
        </w:rPr>
      </w:pPr>
      <w:ins w:id="1226" w:author="AlastairF" w:date="2020-11-05T14:30:00Z">
        <w:r>
          <w:rPr>
            <w:rFonts w:cstheme="minorHAnsi"/>
            <w:noProof/>
          </w:rPr>
          <w:lastRenderedPageBreak/>
          <w:drawing>
            <wp:inline distT="0" distB="0" distL="0" distR="0" wp14:anchorId="3DC81273" wp14:editId="24106FC4">
              <wp:extent cx="5535930" cy="27311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5930" cy="2731135"/>
                      </a:xfrm>
                      <a:prstGeom prst="rect">
                        <a:avLst/>
                      </a:prstGeom>
                      <a:noFill/>
                    </pic:spPr>
                  </pic:pic>
                </a:graphicData>
              </a:graphic>
            </wp:inline>
          </w:drawing>
        </w:r>
      </w:ins>
    </w:p>
    <w:p w14:paraId="0FDD1CE2" w14:textId="14FA0B17" w:rsidR="001028F0" w:rsidRDefault="001028F0" w:rsidP="001028F0">
      <w:pPr>
        <w:pStyle w:val="Caption"/>
        <w:rPr>
          <w:ins w:id="1227" w:author="AlastairF" w:date="2020-11-05T14:30:00Z"/>
          <w:rFonts w:cstheme="minorHAnsi"/>
        </w:rPr>
      </w:pPr>
      <w:ins w:id="1228" w:author="AlastairF" w:date="2020-11-05T14:30:00Z">
        <w:r>
          <w:t xml:space="preserve">Figure </w:t>
        </w:r>
        <w:r>
          <w:fldChar w:fldCharType="begin"/>
        </w:r>
        <w:r>
          <w:instrText xml:space="preserve"> SEQ Figure \* ARABIC </w:instrText>
        </w:r>
      </w:ins>
      <w:r>
        <w:fldChar w:fldCharType="separate"/>
      </w:r>
      <w:ins w:id="1229" w:author="AlastairF" w:date="2020-11-05T14:30:00Z">
        <w:r>
          <w:rPr>
            <w:noProof/>
          </w:rPr>
          <w:t>3</w:t>
        </w:r>
        <w:r>
          <w:fldChar w:fldCharType="end"/>
        </w:r>
        <w:r>
          <w:t xml:space="preserve"> </w:t>
        </w:r>
      </w:ins>
      <w:ins w:id="1230" w:author="AlastairF" w:date="2020-11-05T14:31:00Z">
        <w:r>
          <w:t xml:space="preserve">Effect of NDVI on probability </w:t>
        </w:r>
        <w:r w:rsidRPr="001028F0">
          <w:t>colonization (i.e., the probability that an unoccupied site becomes occupied between years; ε)</w:t>
        </w:r>
      </w:ins>
      <w:ins w:id="1231" w:author="AlastairF" w:date="2020-11-05T14:32:00Z">
        <w:r>
          <w:t xml:space="preserve">, and </w:t>
        </w:r>
      </w:ins>
      <w:ins w:id="1232" w:author="AlastairF" w:date="2020-11-05T14:31:00Z">
        <w:r w:rsidRPr="001028F0">
          <w:t>extinction (i.e., the probability that occupied site becomes unoccupied between years; γ),</w:t>
        </w:r>
      </w:ins>
    </w:p>
    <w:p w14:paraId="45E9CEBB" w14:textId="0A8AF4C7" w:rsidR="00DF37B5" w:rsidRPr="008243DF" w:rsidRDefault="0039496D" w:rsidP="00DF37B5">
      <w:pPr>
        <w:pStyle w:val="BodyText-EDI"/>
      </w:pPr>
      <w:ins w:id="1233" w:author="Erik Hedlin" w:date="2020-10-19T13:44:00Z">
        <w:r>
          <w:rPr>
            <w:rFonts w:cstheme="minorHAnsi"/>
          </w:rPr>
          <w:t xml:space="preserve">Small mammal trapping from 2020 </w:t>
        </w:r>
      </w:ins>
      <w:ins w:id="1234" w:author="AlastairF" w:date="2020-10-29T15:58:00Z">
        <w:r w:rsidR="00240220">
          <w:rPr>
            <w:rFonts w:cstheme="minorHAnsi"/>
          </w:rPr>
          <w:t>show</w:t>
        </w:r>
      </w:ins>
      <w:ins w:id="1235" w:author="AlastairF" w:date="2020-10-29T16:02:00Z">
        <w:r w:rsidR="00240220">
          <w:rPr>
            <w:rFonts w:cstheme="minorHAnsi"/>
          </w:rPr>
          <w:t>ed</w:t>
        </w:r>
      </w:ins>
      <w:ins w:id="1236" w:author="Erik Hedlin" w:date="2020-10-19T13:44:00Z">
        <w:del w:id="1237" w:author="AlastairF" w:date="2020-10-29T15:58:00Z">
          <w:r w:rsidDel="00240220">
            <w:rPr>
              <w:rFonts w:cstheme="minorHAnsi"/>
            </w:rPr>
            <w:delText>suggests</w:delText>
          </w:r>
        </w:del>
        <w:r>
          <w:rPr>
            <w:rFonts w:cstheme="minorHAnsi"/>
          </w:rPr>
          <w:t xml:space="preserve"> an increase in microtine rodent abundance</w:t>
        </w:r>
      </w:ins>
      <w:ins w:id="1238" w:author="Erik Hedlin" w:date="2020-10-19T13:45:00Z">
        <w:r>
          <w:rPr>
            <w:rFonts w:cstheme="minorHAnsi"/>
          </w:rPr>
          <w:t xml:space="preserve"> in the RMA</w:t>
        </w:r>
      </w:ins>
      <w:ins w:id="1239" w:author="Erik Hedlin" w:date="2020-10-19T13:44:00Z">
        <w:r>
          <w:rPr>
            <w:rFonts w:cstheme="minorHAnsi"/>
          </w:rPr>
          <w:t xml:space="preserve">, which </w:t>
        </w:r>
      </w:ins>
      <w:ins w:id="1240" w:author="Erik Hedlin" w:date="2020-10-19T13:47:00Z">
        <w:del w:id="1241" w:author="AlastairF" w:date="2020-10-29T16:28:00Z">
          <w:r w:rsidR="00D36723" w:rsidDel="00AF289D">
            <w:rPr>
              <w:rFonts w:cstheme="minorHAnsi"/>
            </w:rPr>
            <w:delText>could</w:delText>
          </w:r>
        </w:del>
      </w:ins>
      <w:ins w:id="1242" w:author="AlastairF" w:date="2020-10-29T16:28:00Z">
        <w:r w:rsidR="00AF289D">
          <w:rPr>
            <w:rFonts w:cstheme="minorHAnsi"/>
          </w:rPr>
          <w:t>almost certainly</w:t>
        </w:r>
      </w:ins>
      <w:ins w:id="1243" w:author="Erik Hedlin" w:date="2020-10-19T13:47:00Z">
        <w:r w:rsidR="00D36723">
          <w:rPr>
            <w:rFonts w:cstheme="minorHAnsi"/>
          </w:rPr>
          <w:t xml:space="preserve"> explain</w:t>
        </w:r>
      </w:ins>
      <w:ins w:id="1244" w:author="AlastairF" w:date="2020-10-29T16:28:00Z">
        <w:r w:rsidR="00AF289D">
          <w:rPr>
            <w:rFonts w:cstheme="minorHAnsi"/>
          </w:rPr>
          <w:t>s</w:t>
        </w:r>
      </w:ins>
      <w:ins w:id="1245" w:author="Erik Hedlin" w:date="2020-10-19T13:47:00Z">
        <w:r w:rsidR="00D36723">
          <w:rPr>
            <w:rFonts w:cstheme="minorHAnsi"/>
          </w:rPr>
          <w:t xml:space="preserve"> </w:t>
        </w:r>
      </w:ins>
      <w:ins w:id="1246" w:author="Erik Hedlin" w:date="2020-10-19T14:01:00Z">
        <w:r w:rsidR="000C70AC">
          <w:rPr>
            <w:rFonts w:cstheme="minorHAnsi"/>
          </w:rPr>
          <w:t xml:space="preserve">the increase in </w:t>
        </w:r>
      </w:ins>
      <w:ins w:id="1247" w:author="Erik Hedlin" w:date="2020-10-19T13:45:00Z">
        <w:r>
          <w:rPr>
            <w:rFonts w:cstheme="minorHAnsi"/>
          </w:rPr>
          <w:t>RLHA occupancy observed this year.</w:t>
        </w:r>
      </w:ins>
      <w:ins w:id="1248" w:author="AlastairF" w:date="2020-10-29T16:30:00Z">
        <w:r w:rsidR="00AF289D">
          <w:rPr>
            <w:rFonts w:cstheme="minorHAnsi"/>
          </w:rPr>
          <w:t xml:space="preserve"> </w:t>
        </w:r>
      </w:ins>
      <w:ins w:id="1249" w:author="Erik Hedlin" w:date="2020-10-19T13:45:00Z">
        <w:r>
          <w:rPr>
            <w:rFonts w:cstheme="minorHAnsi"/>
          </w:rPr>
          <w:t xml:space="preserve"> </w:t>
        </w:r>
      </w:ins>
      <w:ins w:id="1250" w:author="AlastairF" w:date="2020-10-29T16:31:00Z">
        <w:r w:rsidR="00AF289D" w:rsidRPr="00104061">
          <w:rPr>
            <w:rStyle w:val="BodyText-EDIChar"/>
            <w:rFonts w:eastAsiaTheme="minorHAnsi"/>
          </w:rPr>
          <w:t>Distance</w:t>
        </w:r>
        <w:r w:rsidR="00AF289D" w:rsidRPr="008243DF">
          <w:t xml:space="preserve"> to disturbance, and distance to the nearest neighbour appeared in the </w:t>
        </w:r>
      </w:ins>
      <w:ins w:id="1251" w:author="AlastairF" w:date="2020-10-29T16:32:00Z">
        <w:r w:rsidR="00AF289D">
          <w:t>third</w:t>
        </w:r>
      </w:ins>
      <w:ins w:id="1252" w:author="AlastairF" w:date="2020-10-29T16:31:00Z">
        <w:r w:rsidR="00AF289D" w:rsidRPr="008243DF">
          <w:t xml:space="preserve"> and fifth models with </w:t>
        </w:r>
        <w:r w:rsidR="00AF289D" w:rsidRPr="008243DF">
          <w:rPr>
            <w:rFonts w:ascii="Symbol" w:eastAsia="Symbol" w:hAnsi="Symbol" w:cs="Symbol"/>
          </w:rPr>
          <w:t></w:t>
        </w:r>
        <w:r w:rsidR="00AF289D" w:rsidRPr="008243DF">
          <w:t xml:space="preserve">AIC of </w:t>
        </w:r>
      </w:ins>
      <w:ins w:id="1253" w:author="AlastairF" w:date="2020-10-29T16:33:00Z">
        <w:r w:rsidR="00AF289D">
          <w:t>45.17</w:t>
        </w:r>
      </w:ins>
      <w:ins w:id="1254" w:author="AlastairF" w:date="2020-10-29T16:31:00Z">
        <w:r w:rsidR="00AF289D" w:rsidRPr="008243DF">
          <w:t xml:space="preserve"> and </w:t>
        </w:r>
      </w:ins>
      <w:ins w:id="1255" w:author="AlastairF" w:date="2020-10-29T16:33:00Z">
        <w:r w:rsidR="00AF289D" w:rsidRPr="000C70AC">
          <w:rPr>
            <w:rFonts w:ascii="Calibri" w:hAnsi="Calibri" w:cs="Calibri"/>
            <w:color w:val="000000"/>
          </w:rPr>
          <w:t>130.51</w:t>
        </w:r>
        <w:r w:rsidR="00AF289D">
          <w:rPr>
            <w:rFonts w:ascii="Calibri" w:hAnsi="Calibri" w:cs="Calibri"/>
            <w:color w:val="000000"/>
          </w:rPr>
          <w:t xml:space="preserve"> </w:t>
        </w:r>
      </w:ins>
      <w:ins w:id="1256" w:author="AlastairF" w:date="2020-10-29T16:31:00Z">
        <w:r w:rsidR="00AF289D" w:rsidRPr="008243DF">
          <w:t xml:space="preserve">respectively; </w:t>
        </w:r>
        <w:r w:rsidR="00AF289D">
          <w:t>markedly greater tha</w:t>
        </w:r>
      </w:ins>
      <w:ins w:id="1257" w:author="AlastairF" w:date="2020-10-29T16:33:00Z">
        <w:r w:rsidR="00AF289D">
          <w:t xml:space="preserve">n </w:t>
        </w:r>
      </w:ins>
      <w:ins w:id="1258" w:author="AlastairF" w:date="2020-10-29T16:31:00Z">
        <w:r w:rsidR="00AF289D">
          <w:t xml:space="preserve">the cutoff of </w:t>
        </w:r>
        <w:r w:rsidR="00AF289D" w:rsidRPr="008243DF">
          <w:rPr>
            <w:rFonts w:ascii="Symbol" w:eastAsia="Symbol" w:hAnsi="Symbol" w:cs="Symbol"/>
          </w:rPr>
          <w:t></w:t>
        </w:r>
        <w:r w:rsidR="00AF289D" w:rsidRPr="008243DF">
          <w:t xml:space="preserve">AIC </w:t>
        </w:r>
        <w:r w:rsidR="00AF289D">
          <w:t xml:space="preserve">&lt;2.0, </w:t>
        </w:r>
        <w:r w:rsidR="00AF289D" w:rsidRPr="008243DF">
          <w:t>indicati</w:t>
        </w:r>
        <w:r w:rsidR="00AF289D">
          <w:t>ng</w:t>
        </w:r>
        <w:r w:rsidR="00AF289D" w:rsidRPr="008243DF">
          <w:t xml:space="preserve"> that neither covariate</w:t>
        </w:r>
      </w:ins>
      <w:ins w:id="1259" w:author="AlastairF" w:date="2020-10-29T16:35:00Z">
        <w:r w:rsidR="00AF289D">
          <w:t xml:space="preserve"> is able to</w:t>
        </w:r>
      </w:ins>
      <w:ins w:id="1260" w:author="AlastairF" w:date="2020-10-29T16:31:00Z">
        <w:r w:rsidR="00AF289D" w:rsidRPr="008243DF">
          <w:t xml:space="preserve"> explain </w:t>
        </w:r>
      </w:ins>
      <w:ins w:id="1261" w:author="AlastairF" w:date="2020-10-29T16:34:00Z">
        <w:r w:rsidR="00AF289D">
          <w:t xml:space="preserve">patterns in </w:t>
        </w:r>
      </w:ins>
      <w:ins w:id="1262" w:author="AlastairF" w:date="2020-10-29T16:31:00Z">
        <w:r w:rsidR="00AF289D" w:rsidRPr="008243DF">
          <w:t>colonization and extinction</w:t>
        </w:r>
      </w:ins>
      <w:del w:id="1263" w:author="Erik Hedlin" w:date="2020-10-19T13:47:00Z">
        <w:r w:rsidR="00DF37B5" w:rsidRPr="008243DF" w:rsidDel="00D36723">
          <w:rPr>
            <w:rFonts w:cstheme="minorHAnsi"/>
          </w:rPr>
          <w:delText xml:space="preserve">When yearly occupancy is summarized among years </w:delText>
        </w:r>
        <w:r w:rsidR="00DF37B5" w:rsidRPr="00CE6B26" w:rsidDel="00D36723">
          <w:rPr>
            <w:rStyle w:val="BodyText-EDIChar"/>
            <w:rFonts w:eastAsiaTheme="minorHAnsi"/>
          </w:rPr>
          <w:delText>(</w:delText>
        </w:r>
        <w:r w:rsidR="00DF37B5" w:rsidRPr="00CE6B26" w:rsidDel="00D36723">
          <w:rPr>
            <w:rStyle w:val="BodyText-EDIChar"/>
            <w:rFonts w:eastAsiaTheme="minorHAnsi"/>
          </w:rPr>
          <w:fldChar w:fldCharType="begin"/>
        </w:r>
        <w:r w:rsidR="00DF37B5" w:rsidRPr="00CE6B26" w:rsidDel="00D36723">
          <w:rPr>
            <w:rStyle w:val="BodyText-EDIChar"/>
            <w:rFonts w:eastAsiaTheme="minorHAnsi"/>
          </w:rPr>
          <w:delInstrText xml:space="preserve"> REF _Ref27584747 \h </w:delInstrText>
        </w:r>
        <w:r w:rsidR="00DF37B5" w:rsidDel="00D36723">
          <w:rPr>
            <w:rStyle w:val="BodyText-EDIChar"/>
            <w:rFonts w:eastAsiaTheme="minorHAnsi"/>
          </w:rPr>
          <w:delInstrText xml:space="preserve"> \* MERGEFORMAT </w:delInstrText>
        </w:r>
        <w:r w:rsidR="00DF37B5" w:rsidRPr="00CE6B26" w:rsidDel="00D36723">
          <w:rPr>
            <w:rStyle w:val="BodyText-EDIChar"/>
            <w:rFonts w:eastAsiaTheme="minorHAnsi"/>
          </w:rPr>
        </w:r>
        <w:r w:rsidR="00DF37B5" w:rsidRPr="00CE6B26" w:rsidDel="00D36723">
          <w:rPr>
            <w:rStyle w:val="BodyText-EDIChar"/>
            <w:rFonts w:eastAsiaTheme="minorHAnsi"/>
          </w:rPr>
          <w:fldChar w:fldCharType="separate"/>
        </w:r>
        <w:r w:rsidR="00DF37B5" w:rsidRPr="00C9298E" w:rsidDel="00D36723">
          <w:rPr>
            <w:rStyle w:val="BodyText-EDIChar"/>
            <w:rFonts w:eastAsiaTheme="minorHAnsi"/>
          </w:rPr>
          <w:delText>Figure 6</w:delText>
        </w:r>
        <w:r w:rsidR="00DF37B5" w:rsidRPr="00C9298E" w:rsidDel="00D36723">
          <w:rPr>
            <w:rStyle w:val="BodyText-EDIChar"/>
            <w:rFonts w:eastAsiaTheme="minorHAnsi"/>
          </w:rPr>
          <w:noBreakHyphen/>
          <w:delText>4</w:delText>
        </w:r>
        <w:r w:rsidR="00DF37B5" w:rsidRPr="00CE6B26" w:rsidDel="00D36723">
          <w:rPr>
            <w:rStyle w:val="BodyText-EDIChar"/>
            <w:rFonts w:eastAsiaTheme="minorHAnsi"/>
          </w:rPr>
          <w:fldChar w:fldCharType="end"/>
        </w:r>
        <w:r w:rsidR="00DF37B5" w:rsidRPr="008243DF" w:rsidDel="00D36723">
          <w:rPr>
            <w:rFonts w:cstheme="minorHAnsi"/>
          </w:rPr>
          <w:delText xml:space="preserve">), </w:delText>
        </w:r>
      </w:del>
      <w:del w:id="1264" w:author="Erik Hedlin" w:date="2020-10-19T13:39:00Z">
        <w:r w:rsidR="00DF37B5" w:rsidRPr="008243DF" w:rsidDel="0039496D">
          <w:rPr>
            <w:rFonts w:cstheme="minorHAnsi"/>
          </w:rPr>
          <w:delText>two peaks are clearly evident in 2012 and 2015.</w:delText>
        </w:r>
      </w:del>
      <w:commentRangeStart w:id="1265"/>
      <w:ins w:id="1266" w:author="Erik Hedlin" w:date="2020-10-19T13:47:00Z">
        <w:del w:id="1267" w:author="AlastairF" w:date="2020-10-29T15:59:00Z">
          <w:r w:rsidR="00D36723" w:rsidDel="00240220">
            <w:rPr>
              <w:rFonts w:cstheme="minorHAnsi"/>
            </w:rPr>
            <w:delText xml:space="preserve">Only three years of small mammal trapping data exist, </w:delText>
          </w:r>
        </w:del>
      </w:ins>
      <w:ins w:id="1268" w:author="Erik Hedlin" w:date="2020-10-19T13:52:00Z">
        <w:del w:id="1269" w:author="AlastairF" w:date="2020-10-29T15:59:00Z">
          <w:r w:rsidR="00D36723" w:rsidDel="00240220">
            <w:rPr>
              <w:rFonts w:cstheme="minorHAnsi"/>
            </w:rPr>
            <w:delText>one</w:delText>
          </w:r>
        </w:del>
      </w:ins>
      <w:ins w:id="1270" w:author="Erik Hedlin" w:date="2020-10-19T13:50:00Z">
        <w:del w:id="1271" w:author="AlastairF" w:date="2020-10-29T15:59:00Z">
          <w:r w:rsidR="00D36723" w:rsidDel="00240220">
            <w:rPr>
              <w:rFonts w:cstheme="minorHAnsi"/>
            </w:rPr>
            <w:delText xml:space="preserve"> of which </w:delText>
          </w:r>
        </w:del>
      </w:ins>
      <w:ins w:id="1272" w:author="Erik Hedlin" w:date="2020-10-19T13:52:00Z">
        <w:del w:id="1273" w:author="AlastairF" w:date="2020-10-29T15:59:00Z">
          <w:r w:rsidR="00D36723" w:rsidDel="00240220">
            <w:rPr>
              <w:rFonts w:cstheme="minorHAnsi"/>
            </w:rPr>
            <w:delText xml:space="preserve">had </w:delText>
          </w:r>
        </w:del>
      </w:ins>
      <w:ins w:id="1274" w:author="Erik Hedlin" w:date="2020-10-19T13:50:00Z">
        <w:del w:id="1275" w:author="AlastairF" w:date="2020-10-29T15:59:00Z">
          <w:r w:rsidR="00D36723" w:rsidDel="00240220">
            <w:rPr>
              <w:rFonts w:cstheme="minorHAnsi"/>
            </w:rPr>
            <w:delText>0</w:delText>
          </w:r>
        </w:del>
      </w:ins>
      <w:ins w:id="1276" w:author="Erik Hedlin" w:date="2020-10-19T13:52:00Z">
        <w:del w:id="1277" w:author="AlastairF" w:date="2020-10-29T15:59:00Z">
          <w:r w:rsidR="00D36723" w:rsidDel="00240220">
            <w:rPr>
              <w:rFonts w:cstheme="minorHAnsi"/>
            </w:rPr>
            <w:delText xml:space="preserve"> detections</w:delText>
          </w:r>
        </w:del>
      </w:ins>
      <w:ins w:id="1278" w:author="Erik Hedlin" w:date="2020-10-19T14:02:00Z">
        <w:del w:id="1279" w:author="AlastairF" w:date="2020-10-29T15:59:00Z">
          <w:r w:rsidR="000C70AC" w:rsidDel="00240220">
            <w:rPr>
              <w:rFonts w:cstheme="minorHAnsi"/>
            </w:rPr>
            <w:delText xml:space="preserve"> (2018)</w:delText>
          </w:r>
        </w:del>
      </w:ins>
      <w:ins w:id="1280" w:author="Erik Hedlin" w:date="2020-10-19T13:52:00Z">
        <w:del w:id="1281" w:author="AlastairF" w:date="2020-10-29T15:59:00Z">
          <w:r w:rsidR="00D36723" w:rsidDel="00240220">
            <w:rPr>
              <w:rFonts w:cstheme="minorHAnsi"/>
            </w:rPr>
            <w:delText xml:space="preserve">, </w:delText>
          </w:r>
        </w:del>
      </w:ins>
      <w:ins w:id="1282" w:author="Erik Hedlin" w:date="2020-10-19T13:53:00Z">
        <w:del w:id="1283" w:author="AlastairF" w:date="2020-10-29T15:59:00Z">
          <w:r w:rsidR="00D36723" w:rsidDel="00240220">
            <w:rPr>
              <w:rFonts w:cstheme="minorHAnsi"/>
            </w:rPr>
            <w:delText xml:space="preserve">another with just </w:delText>
          </w:r>
        </w:del>
      </w:ins>
      <w:ins w:id="1284" w:author="Erik Hedlin" w:date="2020-10-19T13:51:00Z">
        <w:del w:id="1285" w:author="AlastairF" w:date="2020-10-29T15:59:00Z">
          <w:r w:rsidR="00D36723" w:rsidDel="00240220">
            <w:rPr>
              <w:rFonts w:cstheme="minorHAnsi"/>
            </w:rPr>
            <w:delText>1 detection</w:delText>
          </w:r>
        </w:del>
      </w:ins>
      <w:ins w:id="1286" w:author="Erik Hedlin" w:date="2020-10-19T14:02:00Z">
        <w:del w:id="1287" w:author="AlastairF" w:date="2020-10-29T15:59:00Z">
          <w:r w:rsidR="000C70AC" w:rsidDel="00240220">
            <w:rPr>
              <w:rFonts w:cstheme="minorHAnsi"/>
            </w:rPr>
            <w:delText xml:space="preserve"> (2019)</w:delText>
          </w:r>
        </w:del>
      </w:ins>
      <w:ins w:id="1288" w:author="Erik Hedlin" w:date="2020-10-19T13:51:00Z">
        <w:del w:id="1289" w:author="AlastairF" w:date="2020-10-29T15:59:00Z">
          <w:r w:rsidR="00D36723" w:rsidDel="00240220">
            <w:rPr>
              <w:rFonts w:cstheme="minorHAnsi"/>
            </w:rPr>
            <w:delText xml:space="preserve">. </w:delText>
          </w:r>
        </w:del>
      </w:ins>
      <w:ins w:id="1290" w:author="Erik Hedlin" w:date="2020-10-19T13:53:00Z">
        <w:del w:id="1291" w:author="AlastairF" w:date="2020-10-29T15:59:00Z">
          <w:r w:rsidR="00D36723" w:rsidDel="00240220">
            <w:rPr>
              <w:rFonts w:cstheme="minorHAnsi"/>
            </w:rPr>
            <w:delText xml:space="preserve">A total of </w:delText>
          </w:r>
        </w:del>
      </w:ins>
      <w:ins w:id="1292" w:author="Erik Hedlin" w:date="2020-10-19T14:00:00Z">
        <w:del w:id="1293" w:author="AlastairF" w:date="2020-10-29T15:59:00Z">
          <w:r w:rsidR="00D36723" w:rsidDel="00240220">
            <w:rPr>
              <w:rFonts w:cstheme="minorHAnsi"/>
            </w:rPr>
            <w:delText>7 sma</w:delText>
          </w:r>
        </w:del>
      </w:ins>
      <w:ins w:id="1294" w:author="Erik Hedlin" w:date="2020-10-19T14:01:00Z">
        <w:del w:id="1295" w:author="AlastairF" w:date="2020-10-29T15:59:00Z">
          <w:r w:rsidR="000C70AC" w:rsidDel="00240220">
            <w:rPr>
              <w:rFonts w:cstheme="minorHAnsi"/>
            </w:rPr>
            <w:delText>ll</w:delText>
          </w:r>
        </w:del>
      </w:ins>
      <w:ins w:id="1296" w:author="Erik Hedlin" w:date="2020-10-19T14:00:00Z">
        <w:del w:id="1297" w:author="AlastairF" w:date="2020-10-29T15:59:00Z">
          <w:r w:rsidR="00D36723" w:rsidDel="00240220">
            <w:rPr>
              <w:rFonts w:cstheme="minorHAnsi"/>
            </w:rPr>
            <w:delText xml:space="preserve"> mammals were trapped in 2020, but t</w:delText>
          </w:r>
        </w:del>
      </w:ins>
      <w:ins w:id="1298" w:author="Erik Hedlin" w:date="2020-10-19T13:51:00Z">
        <w:del w:id="1299" w:author="AlastairF" w:date="2020-10-29T15:59:00Z">
          <w:r w:rsidR="00D36723" w:rsidDel="00240220">
            <w:rPr>
              <w:rFonts w:cstheme="minorHAnsi"/>
            </w:rPr>
            <w:delText>he low variation in small mammal data combined with imbalance</w:delText>
          </w:r>
        </w:del>
      </w:ins>
      <w:ins w:id="1300" w:author="Erik Hedlin" w:date="2020-10-19T13:52:00Z">
        <w:del w:id="1301" w:author="AlastairF" w:date="2020-10-29T15:59:00Z">
          <w:r w:rsidR="00D36723" w:rsidDel="00240220">
            <w:rPr>
              <w:rFonts w:cstheme="minorHAnsi"/>
            </w:rPr>
            <w:delText>s</w:delText>
          </w:r>
        </w:del>
      </w:ins>
      <w:ins w:id="1302" w:author="Erik Hedlin" w:date="2020-10-19T13:51:00Z">
        <w:del w:id="1303" w:author="AlastairF" w:date="2020-10-29T15:59:00Z">
          <w:r w:rsidR="00D36723" w:rsidDel="00240220">
            <w:rPr>
              <w:rFonts w:cstheme="minorHAnsi"/>
            </w:rPr>
            <w:delText xml:space="preserve"> </w:delText>
          </w:r>
        </w:del>
      </w:ins>
      <w:ins w:id="1304" w:author="Erik Hedlin" w:date="2020-10-19T14:01:00Z">
        <w:del w:id="1305" w:author="AlastairF" w:date="2020-10-29T15:59:00Z">
          <w:r w:rsidR="000C70AC" w:rsidDel="00240220">
            <w:rPr>
              <w:rFonts w:cstheme="minorHAnsi"/>
            </w:rPr>
            <w:delText xml:space="preserve">against </w:delText>
          </w:r>
        </w:del>
      </w:ins>
      <w:ins w:id="1306" w:author="Erik Hedlin" w:date="2020-10-19T13:51:00Z">
        <w:del w:id="1307" w:author="AlastairF" w:date="2020-10-29T15:59:00Z">
          <w:r w:rsidR="00D36723" w:rsidDel="00240220">
            <w:rPr>
              <w:rFonts w:cstheme="minorHAnsi"/>
            </w:rPr>
            <w:delText>9 years of occupancy data ma</w:delText>
          </w:r>
        </w:del>
      </w:ins>
      <w:ins w:id="1308" w:author="Erik Hedlin" w:date="2020-10-19T13:52:00Z">
        <w:del w:id="1309" w:author="AlastairF" w:date="2020-10-29T15:59:00Z">
          <w:r w:rsidR="00D36723" w:rsidDel="00240220">
            <w:rPr>
              <w:rFonts w:cstheme="minorHAnsi"/>
            </w:rPr>
            <w:delText>ke it difficult to include</w:delText>
          </w:r>
        </w:del>
      </w:ins>
      <w:ins w:id="1310" w:author="Erik Hedlin" w:date="2020-10-19T14:01:00Z">
        <w:del w:id="1311" w:author="AlastairF" w:date="2020-10-29T15:59:00Z">
          <w:r w:rsidR="000C70AC" w:rsidDel="00240220">
            <w:rPr>
              <w:rFonts w:cstheme="minorHAnsi"/>
            </w:rPr>
            <w:delText xml:space="preserve"> as a covariate. </w:delText>
          </w:r>
        </w:del>
      </w:ins>
      <w:ins w:id="1312" w:author="Erik Hedlin" w:date="2020-10-19T14:17:00Z">
        <w:del w:id="1313" w:author="AlastairF" w:date="2020-10-29T15:59:00Z">
          <w:r w:rsidR="001A78B5" w:rsidDel="00240220">
            <w:rPr>
              <w:rFonts w:cstheme="minorHAnsi"/>
            </w:rPr>
            <w:delText xml:space="preserve">As small mammal data is collected in subsequent years and additional variation is captured, </w:delText>
          </w:r>
        </w:del>
      </w:ins>
      <w:ins w:id="1314" w:author="Erik Hedlin" w:date="2020-10-19T14:18:00Z">
        <w:del w:id="1315" w:author="AlastairF" w:date="2020-10-29T15:59:00Z">
          <w:r w:rsidR="001A78B5" w:rsidDel="00240220">
            <w:rPr>
              <w:rFonts w:cstheme="minorHAnsi"/>
            </w:rPr>
            <w:delText>we will be able to better quantify the strength of small mammal abundance in relation</w:delText>
          </w:r>
        </w:del>
      </w:ins>
      <w:ins w:id="1316" w:author="Erik Hedlin" w:date="2020-10-19T14:19:00Z">
        <w:del w:id="1317" w:author="AlastairF" w:date="2020-10-29T15:59:00Z">
          <w:r w:rsidR="001A78B5" w:rsidDel="00240220">
            <w:rPr>
              <w:rFonts w:cstheme="minorHAnsi"/>
            </w:rPr>
            <w:delText xml:space="preserve"> to yearly raptor site occupancy</w:delText>
          </w:r>
        </w:del>
        <w:r w:rsidR="001A78B5">
          <w:rPr>
            <w:rFonts w:cstheme="minorHAnsi"/>
          </w:rPr>
          <w:t>.</w:t>
        </w:r>
      </w:ins>
      <w:commentRangeEnd w:id="1265"/>
      <w:r w:rsidR="00240220">
        <w:rPr>
          <w:rStyle w:val="CommentReference"/>
          <w:rFonts w:asciiTheme="minorHAnsi" w:eastAsiaTheme="minorHAnsi" w:hAnsiTheme="minorHAnsi" w:cstheme="minorBidi"/>
          <w:lang w:val="en-CA" w:bidi="ar-SA"/>
        </w:rPr>
        <w:commentReference w:id="1265"/>
      </w:r>
    </w:p>
    <w:p w14:paraId="35ACB94C" w14:textId="0D4D84B3" w:rsidR="00DF37B5" w:rsidRDefault="008E7BA9" w:rsidP="00DF37B5">
      <w:pPr>
        <w:pStyle w:val="BodyText-EDI0"/>
        <w:keepNext/>
        <w:keepLines/>
        <w:jc w:val="center"/>
      </w:pPr>
      <w:ins w:id="1318" w:author="Erik Hedlin" w:date="2020-10-18T14:48:00Z">
        <w:r>
          <w:rPr>
            <w:noProof/>
            <w:lang w:eastAsia="en-CA"/>
          </w:rPr>
          <w:lastRenderedPageBreak/>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eastAsia="en-CA"/>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3FA6AD63" w:rsidR="00DF37B5" w:rsidRPr="0061035F" w:rsidRDefault="00DF37B5" w:rsidP="00DF37B5">
      <w:pPr>
        <w:pStyle w:val="Caption"/>
        <w:spacing w:after="0"/>
        <w:jc w:val="both"/>
      </w:pPr>
      <w:bookmarkStart w:id="1319" w:name="_Ref37058788"/>
      <w:bookmarkStart w:id="1320" w:name="_Toc44875209"/>
      <w:commentRangeStart w:id="1321"/>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1319"/>
      <w:commentRangeEnd w:id="1321"/>
      <w:r w:rsidR="00240220">
        <w:rPr>
          <w:rStyle w:val="CommentReference"/>
          <w:rFonts w:asciiTheme="minorHAnsi" w:hAnsiTheme="minorHAnsi"/>
          <w:b w:val="0"/>
          <w:bCs w:val="0"/>
          <w:color w:val="auto"/>
        </w:rPr>
        <w:commentReference w:id="1321"/>
      </w:r>
      <w:r>
        <w:tab/>
      </w:r>
      <w:ins w:id="1322" w:author="AlastairF" w:date="2020-10-29T16:37:00Z">
        <w:r w:rsidR="00AF289D">
          <w:t>Species-specific n</w:t>
        </w:r>
      </w:ins>
      <w:ins w:id="1323" w:author="AlastairF" w:date="2020-10-29T16:36:00Z">
        <w:r w:rsidR="00AF289D">
          <w:t xml:space="preserve">esting </w:t>
        </w:r>
      </w:ins>
      <w:del w:id="1324" w:author="AlastairF" w:date="2020-10-29T16:36:00Z">
        <w:r w:rsidDel="00AF289D">
          <w:delText>T</w:delText>
        </w:r>
      </w:del>
      <w:ins w:id="1325" w:author="AlastairF" w:date="2020-10-29T16:36:00Z">
        <w:r w:rsidR="00AF289D">
          <w:t>t</w:t>
        </w:r>
      </w:ins>
      <w:r>
        <w:t>erritories were delineated using cluster analysis</w:t>
      </w:r>
      <w:del w:id="1326" w:author="AlastairF" w:date="2020-10-29T16:36:00Z">
        <w:r w:rsidDel="00AF289D">
          <w:delText xml:space="preserve"> with Euclidean proximity and species as the inputs</w:delText>
        </w:r>
      </w:del>
      <w:r>
        <w:t>. Although Peregrine Falcon (</w:t>
      </w:r>
      <w:del w:id="1327" w:author="AlastairF" w:date="2020-10-29T16:01:00Z">
        <w:r w:rsidDel="00240220">
          <w:delText>PEFA</w:delText>
        </w:r>
      </w:del>
      <w:ins w:id="1328" w:author="AlastairF" w:date="2020-10-29T16:01:00Z">
        <w:r w:rsidR="00240220">
          <w:t>left</w:t>
        </w:r>
      </w:ins>
      <w:r>
        <w:t>) and Rough-legged Hawk (</w:t>
      </w:r>
      <w:del w:id="1329" w:author="AlastairF" w:date="2020-10-29T16:01:00Z">
        <w:r w:rsidDel="00240220">
          <w:delText>RLHA</w:delText>
        </w:r>
      </w:del>
      <w:ins w:id="1330" w:author="AlastairF" w:date="2020-10-29T16:01:00Z">
        <w:r w:rsidR="00240220">
          <w:t>righ</w:t>
        </w:r>
      </w:ins>
      <w:ins w:id="1331" w:author="AlastairF" w:date="2020-10-29T16:02:00Z">
        <w:r w:rsidR="00240220">
          <w:t>t</w:t>
        </w:r>
      </w:ins>
      <w:r>
        <w:t>) territories often overlapped due to similar space use, territories were assigned unique identification numbers depending on the species</w:t>
      </w:r>
      <w:ins w:id="1332" w:author="AlastairF" w:date="2020-10-29T16:38:00Z">
        <w:r w:rsidR="00AF289D">
          <w:t>, resulting</w:t>
        </w:r>
      </w:ins>
      <w:bookmarkEnd w:id="1320"/>
      <w:ins w:id="1333" w:author="AlastairF" w:date="2020-10-29T16:39:00Z">
        <w:r w:rsidR="002574A6">
          <w:t xml:space="preserve"> in a </w:t>
        </w:r>
      </w:ins>
      <w:ins w:id="1334" w:author="AlastairF" w:date="2020-10-29T16:38:00Z">
        <w:r w:rsidR="00AF289D" w:rsidRPr="00AF289D">
          <w:t xml:space="preserve">total of </w:t>
        </w:r>
        <w:commentRangeStart w:id="1335"/>
        <w:commentRangeStart w:id="1336"/>
        <w:del w:id="1337" w:author="Erik Hedlin" w:date="2020-11-12T10:03:00Z">
          <w:r w:rsidR="00AF289D" w:rsidRPr="00AF289D" w:rsidDel="00707919">
            <w:delText>76</w:delText>
          </w:r>
        </w:del>
      </w:ins>
      <w:ins w:id="1338" w:author="Erik Hedlin" w:date="2020-11-12T10:03:00Z">
        <w:r w:rsidR="00707919">
          <w:t>84</w:t>
        </w:r>
      </w:ins>
      <w:ins w:id="1339" w:author="AlastairF" w:date="2020-10-29T16:38:00Z">
        <w:r w:rsidR="00AF289D" w:rsidRPr="00AF289D">
          <w:t xml:space="preserve"> </w:t>
        </w:r>
      </w:ins>
      <w:commentRangeEnd w:id="1335"/>
      <w:ins w:id="1340" w:author="AlastairF" w:date="2020-10-29T16:40:00Z">
        <w:r w:rsidR="002574A6">
          <w:rPr>
            <w:rStyle w:val="CommentReference"/>
            <w:rFonts w:asciiTheme="minorHAnsi" w:hAnsiTheme="minorHAnsi"/>
            <w:b w:val="0"/>
            <w:bCs w:val="0"/>
            <w:color w:val="auto"/>
          </w:rPr>
          <w:commentReference w:id="1335"/>
        </w:r>
      </w:ins>
      <w:commentRangeEnd w:id="1336"/>
      <w:r w:rsidR="00707919">
        <w:rPr>
          <w:rStyle w:val="CommentReference"/>
          <w:rFonts w:asciiTheme="minorHAnsi" w:hAnsiTheme="minorHAnsi"/>
          <w:b w:val="0"/>
          <w:bCs w:val="0"/>
          <w:color w:val="auto"/>
        </w:rPr>
        <w:commentReference w:id="1336"/>
      </w:r>
      <w:ins w:id="1341" w:author="AlastairF" w:date="2020-10-29T16:38:00Z">
        <w:r w:rsidR="00AF289D" w:rsidRPr="00AF289D">
          <w:t xml:space="preserve">distinct </w:t>
        </w:r>
      </w:ins>
      <w:ins w:id="1342" w:author="AlastairF" w:date="2020-10-29T16:39:00Z">
        <w:r w:rsidR="002574A6">
          <w:t xml:space="preserve">peregrine falcon </w:t>
        </w:r>
      </w:ins>
      <w:ins w:id="1343" w:author="AlastairF" w:date="2020-10-29T16:38:00Z">
        <w:r w:rsidR="00AF289D" w:rsidRPr="00AF289D">
          <w:t xml:space="preserve">nesting territories, and </w:t>
        </w:r>
        <w:commentRangeStart w:id="1344"/>
        <w:commentRangeStart w:id="1345"/>
        <w:del w:id="1346" w:author="Erik Hedlin" w:date="2020-11-12T10:03:00Z">
          <w:r w:rsidR="00AF289D" w:rsidRPr="00AF289D" w:rsidDel="00707919">
            <w:delText>71</w:delText>
          </w:r>
        </w:del>
      </w:ins>
      <w:ins w:id="1347" w:author="Erik Hedlin" w:date="2020-11-12T10:03:00Z">
        <w:r w:rsidR="00707919">
          <w:t>87</w:t>
        </w:r>
      </w:ins>
      <w:ins w:id="1348" w:author="AlastairF" w:date="2020-10-29T16:38:00Z">
        <w:r w:rsidR="00AF289D" w:rsidRPr="00AF289D">
          <w:t xml:space="preserve"> </w:t>
        </w:r>
      </w:ins>
      <w:commentRangeEnd w:id="1344"/>
      <w:ins w:id="1349" w:author="AlastairF" w:date="2020-10-29T16:40:00Z">
        <w:r w:rsidR="002574A6">
          <w:rPr>
            <w:rStyle w:val="CommentReference"/>
            <w:rFonts w:asciiTheme="minorHAnsi" w:hAnsiTheme="minorHAnsi"/>
            <w:b w:val="0"/>
            <w:bCs w:val="0"/>
            <w:color w:val="auto"/>
          </w:rPr>
          <w:commentReference w:id="1344"/>
        </w:r>
      </w:ins>
      <w:commentRangeEnd w:id="1345"/>
      <w:r w:rsidR="00707919">
        <w:rPr>
          <w:rStyle w:val="CommentReference"/>
          <w:rFonts w:asciiTheme="minorHAnsi" w:hAnsiTheme="minorHAnsi"/>
          <w:b w:val="0"/>
          <w:bCs w:val="0"/>
          <w:color w:val="auto"/>
        </w:rPr>
        <w:commentReference w:id="1345"/>
      </w:r>
      <w:ins w:id="1351" w:author="AlastairF" w:date="2020-10-29T16:40:00Z">
        <w:r w:rsidR="002574A6">
          <w:t>rough-legged hawk</w:t>
        </w:r>
      </w:ins>
      <w:ins w:id="1352" w:author="AlastairF" w:date="2020-10-29T16:38:00Z">
        <w:r w:rsidR="00AF289D" w:rsidRPr="00AF289D">
          <w:t xml:space="preserve"> nesting territories</w:t>
        </w:r>
      </w:ins>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eastAsia="en-CA"/>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8">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1C85D934" w:rsidR="00DF37B5" w:rsidRDefault="00DF37B5" w:rsidP="00DF37B5">
      <w:pPr>
        <w:pStyle w:val="Caption"/>
        <w:jc w:val="both"/>
      </w:pPr>
      <w:bookmarkStart w:id="1353" w:name="_Ref27584589"/>
      <w:bookmarkStart w:id="1354" w:name="_Toc25132309"/>
      <w:bookmarkStart w:id="1355"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353"/>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w:t>
      </w:r>
      <w:ins w:id="1356" w:author="AlastairF" w:date="2020-10-29T16:42:00Z">
        <w:r w:rsidR="002574A6">
          <w:t>20</w:t>
        </w:r>
      </w:ins>
      <w:del w:id="1357" w:author="AlastairF" w:date="2020-10-29T16:42:00Z">
        <w:r w:rsidRPr="00970291" w:rsidDel="002574A6">
          <w:delText>1</w:delText>
        </w:r>
      </w:del>
      <w:del w:id="1358" w:author="AlastairF" w:date="2020-10-29T16:43:00Z">
        <w:r w:rsidRPr="00970291" w:rsidDel="002574A6">
          <w:delText>9</w:delText>
        </w:r>
      </w:del>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w:t>
      </w:r>
      <w:del w:id="1359" w:author="AlastairF" w:date="2020-10-29T16:43:00Z">
        <w:r w:rsidRPr="00DC1F98" w:rsidDel="002574A6">
          <w:delText>1.01</w:delText>
        </w:r>
      </w:del>
      <w:ins w:id="1360" w:author="AlastairF" w:date="2020-10-29T16:43:00Z">
        <w:r w:rsidR="002574A6">
          <w:t>0.99</w:t>
        </w:r>
      </w:ins>
      <w:r w:rsidRPr="00DC1F98">
        <w:t xml:space="preserve"> </w:t>
      </w:r>
      <w:r w:rsidRPr="00DC1F98">
        <w:rPr>
          <w:rFonts w:ascii="Symbol" w:eastAsia="Symbol" w:hAnsi="Symbol" w:cs="Symbol"/>
        </w:rPr>
        <w:t></w:t>
      </w:r>
      <w:r w:rsidRPr="00DC1F98">
        <w:t xml:space="preserve"> </w:t>
      </w:r>
      <w:del w:id="1361" w:author="AlastairF" w:date="2020-10-29T16:43:00Z">
        <w:r w:rsidRPr="00DC1F98" w:rsidDel="002574A6">
          <w:delText>0.17</w:delText>
        </w:r>
      </w:del>
      <w:ins w:id="1362" w:author="AlastairF" w:date="2020-10-29T16:43:00Z">
        <w:r w:rsidR="002574A6">
          <w:t>0.10</w:t>
        </w:r>
      </w:ins>
      <w:r w:rsidRPr="00DC1F98">
        <w:t>.</w:t>
      </w:r>
      <w:bookmarkEnd w:id="1354"/>
      <w:bookmarkEnd w:id="1355"/>
    </w:p>
    <w:p w14:paraId="0117EDEB" w14:textId="77777777" w:rsidR="00DF37B5" w:rsidRPr="00851D94" w:rsidRDefault="00DF37B5" w:rsidP="00DF37B5">
      <w:pPr>
        <w:jc w:val="center"/>
      </w:pPr>
      <w:r>
        <w:rPr>
          <w:noProof/>
          <w:lang w:eastAsia="en-CA"/>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9">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21DA6852" w:rsidR="00DF37B5" w:rsidRDefault="00DF37B5" w:rsidP="00DF37B5">
      <w:pPr>
        <w:pStyle w:val="Caption"/>
        <w:spacing w:after="0"/>
        <w:jc w:val="both"/>
      </w:pPr>
      <w:bookmarkStart w:id="1363" w:name="_Ref27584747"/>
      <w:bookmarkStart w:id="1364" w:name="_Toc44875211"/>
      <w:bookmarkStart w:id="1365"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1363"/>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1364"/>
      <w:ins w:id="1366" w:author="AlastairF" w:date="2020-10-29T16:44:00Z">
        <w:r w:rsidR="002574A6">
          <w:t xml:space="preserve"> </w:t>
        </w:r>
      </w:ins>
      <w:ins w:id="1367" w:author="AlastairF" w:date="2020-10-29T16:45:00Z">
        <w:r w:rsidR="002574A6" w:rsidRPr="002574A6">
          <w:t>Although</w:t>
        </w:r>
        <w:r w:rsidR="002574A6">
          <w:t xml:space="preserve"> </w:t>
        </w:r>
        <w:r w:rsidR="002574A6" w:rsidRPr="00DC1F98">
          <w:rPr>
            <w:rFonts w:ascii="Symbol" w:eastAsia="Symbol" w:hAnsi="Symbol" w:cs="Symbol"/>
          </w:rPr>
          <w:t></w:t>
        </w:r>
        <w:r w:rsidR="002574A6" w:rsidRPr="002574A6">
          <w:t xml:space="preserve"> is </w:t>
        </w:r>
        <w:r w:rsidR="002574A6">
          <w:t>much greater than 1.0</w:t>
        </w:r>
        <w:r w:rsidR="002574A6" w:rsidRPr="002574A6">
          <w:t>, 95% confidence intervals overlap 1.0 indicating that the overall trend is stable.</w:t>
        </w:r>
      </w:ins>
    </w:p>
    <w:bookmarkEnd w:id="1365"/>
    <w:p w14:paraId="0DEC61F3" w14:textId="77777777" w:rsidR="00DF37B5" w:rsidRPr="00E63680" w:rsidRDefault="00DF37B5" w:rsidP="00DF37B5">
      <w:pPr>
        <w:pStyle w:val="Caption"/>
        <w:jc w:val="both"/>
        <w:rPr>
          <w:i/>
        </w:rPr>
        <w:sectPr w:rsidR="00DF37B5" w:rsidRPr="00E63680" w:rsidSect="008A1C71">
          <w:headerReference w:type="default" r:id="rId20"/>
          <w:pgSz w:w="12240" w:h="15840" w:code="1"/>
          <w:pgMar w:top="1440" w:right="1080" w:bottom="1440" w:left="1080" w:header="576" w:footer="965" w:gutter="0"/>
          <w:cols w:space="708"/>
          <w:docGrid w:linePitch="360"/>
        </w:sectPr>
      </w:pPr>
    </w:p>
    <w:p w14:paraId="40766CE3" w14:textId="3535BB6E" w:rsidR="00DF37B5" w:rsidRPr="00B53D55" w:rsidRDefault="00DF37B5" w:rsidP="002C438E">
      <w:pPr>
        <w:pStyle w:val="TableCaption-EDI"/>
      </w:pPr>
      <w:bookmarkStart w:id="1368" w:name="_Toc45116158"/>
      <w:bookmarkStart w:id="1369" w:name="_Toc508183207"/>
      <w:bookmarkStart w:id="1370" w:name="_Toc25132261"/>
      <w:bookmarkStart w:id="1371" w:name="_Hlk54883421"/>
      <w:r w:rsidRPr="00DC095F">
        <w:lastRenderedPageBreak/>
        <w:t xml:space="preserve">Site occupancy modeling for </w:t>
      </w:r>
      <w:r>
        <w:t>Peregrine Falcon</w:t>
      </w:r>
      <w:r w:rsidRPr="00DC095F">
        <w:t>s incorporates the main parameters inherent to metapopulation dynamics (i.e., colonization (γ), and extinction (ε))</w:t>
      </w:r>
      <w:r w:rsidRPr="00BD7120">
        <w:t>.</w:t>
      </w:r>
      <w:bookmarkEnd w:id="1368"/>
      <w:r w:rsidRPr="00B53D55">
        <w:t xml:space="preserve"> </w:t>
      </w:r>
      <w:bookmarkEnd w:id="1369"/>
      <w:bookmarkEnd w:id="1370"/>
      <w:ins w:id="1372" w:author="Erik Hedlin" w:date="2020-10-19T14:10:00Z">
        <w:r w:rsidR="000C70AC">
          <w:t xml:space="preserve">To investigate </w:t>
        </w:r>
      </w:ins>
      <w:ins w:id="1373" w:author="AlastairF" w:date="2020-10-29T17:01:00Z">
        <w:r w:rsidR="00577BF5">
          <w:t>t</w:t>
        </w:r>
      </w:ins>
      <w:ins w:id="1374" w:author="AlastairF" w:date="2020-10-29T17:02:00Z">
        <w:r w:rsidR="00577BF5">
          <w:t xml:space="preserve">he effect of </w:t>
        </w:r>
      </w:ins>
      <w:ins w:id="1375" w:author="Erik Hedlin" w:date="2020-10-19T14:10:00Z">
        <w:r w:rsidR="000C70AC">
          <w:t>covariates linked to occupancy</w:t>
        </w:r>
        <w:del w:id="1376" w:author="AlastairF" w:date="2020-10-29T17:00:00Z">
          <w:r w:rsidR="000C70AC" w:rsidDel="00577BF5">
            <w:delText xml:space="preserve"> dynamics</w:delText>
          </w:r>
        </w:del>
        <w:r w:rsidR="000C70AC">
          <w:t xml:space="preserve">, we modeled colonization and extinction </w:t>
        </w:r>
        <w:r w:rsidR="00551C5F">
          <w:t xml:space="preserve">as a function </w:t>
        </w:r>
      </w:ins>
      <w:ins w:id="1377" w:author="Erik Hedlin" w:date="2020-10-19T14:11:00Z">
        <w:r w:rsidR="00551C5F">
          <w:t xml:space="preserve">of NDVI, </w:t>
        </w:r>
      </w:ins>
      <w:ins w:id="1378" w:author="AlastairF" w:date="2020-10-29T16:46:00Z">
        <w:r w:rsidR="00472B07">
          <w:t>time (</w:t>
        </w:r>
      </w:ins>
      <w:ins w:id="1379" w:author="Erik Hedlin" w:date="2020-10-19T14:11:00Z">
        <w:r w:rsidR="00551C5F">
          <w:t>year</w:t>
        </w:r>
      </w:ins>
      <w:ins w:id="1380" w:author="AlastairF" w:date="2020-10-29T16:47:00Z">
        <w:r w:rsidR="00472B07">
          <w:t>)</w:t>
        </w:r>
      </w:ins>
      <w:ins w:id="1381" w:author="Erik Hedlin" w:date="2020-10-19T14:11:00Z">
        <w:del w:id="1382" w:author="AlastairF" w:date="2020-10-29T16:47:00Z">
          <w:r w:rsidR="00551C5F" w:rsidDel="00472B07">
            <w:delText>ly variation</w:delText>
          </w:r>
        </w:del>
        <w:r w:rsidR="00551C5F">
          <w:t xml:space="preserve">, distance to disturbance, and distance to the nearest occupied </w:t>
        </w:r>
      </w:ins>
      <w:ins w:id="1383" w:author="AlastairF" w:date="2020-10-29T17:00:00Z">
        <w:r w:rsidR="00577BF5">
          <w:t xml:space="preserve">site </w:t>
        </w:r>
      </w:ins>
      <w:ins w:id="1384" w:author="Erik Hedlin" w:date="2020-10-19T14:11:00Z">
        <w:r w:rsidR="00551C5F">
          <w:t xml:space="preserve">against a null model that </w:t>
        </w:r>
      </w:ins>
      <w:ins w:id="1385" w:author="Erik Hedlin" w:date="2020-10-19T14:12:00Z">
        <w:r w:rsidR="00551C5F">
          <w:t xml:space="preserve">estimated a single </w:t>
        </w:r>
      </w:ins>
      <w:ins w:id="1386" w:author="Erik Hedlin" w:date="2020-10-19T14:11:00Z">
        <w:r w:rsidR="00551C5F">
          <w:t xml:space="preserve">a population level mean </w:t>
        </w:r>
      </w:ins>
      <w:ins w:id="1387" w:author="Erik Hedlin" w:date="2020-10-19T14:12:00Z">
        <w:r w:rsidR="00551C5F">
          <w:t xml:space="preserve">for each of the </w:t>
        </w:r>
        <w:del w:id="1388" w:author="AlastairF" w:date="2020-10-29T17:01:00Z">
          <w:r w:rsidR="00551C5F" w:rsidDel="00577BF5">
            <w:delText xml:space="preserve">occupancy </w:delText>
          </w:r>
        </w:del>
        <w:r w:rsidR="00551C5F">
          <w:t xml:space="preserve">parameters. </w:t>
        </w:r>
      </w:ins>
      <w:bookmarkEnd w:id="1371"/>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B2B16">
            <w:pPr>
              <w:spacing w:before="0" w:after="0"/>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B2B16">
            <w:pPr>
              <w:spacing w:before="0" w:after="0"/>
              <w:jc w:val="center"/>
              <w:rPr>
                <w:b/>
                <w:bCs/>
                <w:lang w:val="en-US"/>
              </w:rPr>
            </w:pPr>
            <w:r w:rsidRPr="00192FCF">
              <w:rPr>
                <w:b/>
                <w:bCs/>
                <w:lang w:val="en-US"/>
              </w:rPr>
              <w:t>AICc</w:t>
            </w:r>
          </w:p>
        </w:tc>
        <w:tc>
          <w:tcPr>
            <w:tcW w:w="1345" w:type="dxa"/>
            <w:tcBorders>
              <w:top w:val="single" w:sz="12" w:space="0" w:color="auto"/>
            </w:tcBorders>
            <w:noWrap/>
            <w:hideMark/>
          </w:tcPr>
          <w:p w14:paraId="7423A48F" w14:textId="77777777" w:rsidR="000C70AC" w:rsidRPr="00192FCF" w:rsidRDefault="000C70AC" w:rsidP="008B2B16">
            <w:pPr>
              <w:spacing w:before="0" w:after="0"/>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0C70AC" w:rsidRPr="00192FCF" w:rsidRDefault="000C70AC" w:rsidP="008B2B16">
            <w:pPr>
              <w:spacing w:before="0" w:after="0"/>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0C70AC" w:rsidRPr="00192FCF" w:rsidRDefault="000C70AC" w:rsidP="008B2B16">
            <w:pPr>
              <w:spacing w:before="0" w:after="0"/>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0C70AC" w:rsidRPr="00192FCF" w:rsidRDefault="000C70AC" w:rsidP="008B2B16">
            <w:pPr>
              <w:spacing w:before="0" w:after="0"/>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B2B16">
            <w:pPr>
              <w:spacing w:before="0" w:after="0"/>
              <w:jc w:val="center"/>
              <w:rPr>
                <w:b/>
                <w:bCs/>
                <w:lang w:val="en-US"/>
              </w:rPr>
            </w:pPr>
            <w:proofErr w:type="spellStart"/>
            <w:r w:rsidRPr="00192FCF">
              <w:rPr>
                <w:b/>
                <w:bCs/>
                <w:lang w:val="en-US"/>
              </w:rPr>
              <w:t>Cum.Wt</w:t>
            </w:r>
            <w:proofErr w:type="spellEnd"/>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8B2B16">
            <w:pPr>
              <w:spacing w:before="0" w:after="0"/>
              <w:rPr>
                <w:highlight w:val="darkGray"/>
                <w:lang w:val="en-US"/>
              </w:rPr>
            </w:pPr>
            <w:del w:id="1389" w:author="Erik Hedlin" w:date="2020-10-19T14:03:00Z">
              <w:r w:rsidDel="000C70AC">
                <w:rPr>
                  <w:rFonts w:cs="Calibri"/>
                  <w:color w:val="000000"/>
                  <w:sz w:val="18"/>
                  <w:szCs w:val="18"/>
                </w:rPr>
                <w:delText>psi + ε(year) + γ(year) + p(year)</w:delText>
              </w:r>
            </w:del>
            <w:ins w:id="1390"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8B2B16">
            <w:pPr>
              <w:spacing w:before="0" w:after="0"/>
              <w:jc w:val="center"/>
              <w:rPr>
                <w:highlight w:val="darkGray"/>
                <w:lang w:val="en-US"/>
              </w:rPr>
            </w:pPr>
            <w:ins w:id="1391" w:author="Erik Hedlin" w:date="2020-10-19T14:06:00Z">
              <w:r>
                <w:rPr>
                  <w:rFonts w:ascii="Calibri" w:hAnsi="Calibri" w:cs="Calibri"/>
                  <w:color w:val="000000"/>
                </w:rPr>
                <w:t>1748.23</w:t>
              </w:r>
            </w:ins>
            <w:del w:id="1392"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8B2B16">
            <w:pPr>
              <w:spacing w:before="0" w:after="0"/>
              <w:jc w:val="center"/>
              <w:rPr>
                <w:highlight w:val="darkGray"/>
                <w:lang w:val="en-US"/>
              </w:rPr>
            </w:pPr>
            <w:ins w:id="1393" w:author="Erik Hedlin" w:date="2020-10-19T14:06:00Z">
              <w:r>
                <w:rPr>
                  <w:rFonts w:ascii="Calibri" w:hAnsi="Calibri" w:cs="Calibri"/>
                  <w:color w:val="000000"/>
                </w:rPr>
                <w:t>0.00</w:t>
              </w:r>
            </w:ins>
            <w:del w:id="1394"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8B2B16">
            <w:pPr>
              <w:spacing w:before="0" w:after="0"/>
              <w:jc w:val="center"/>
              <w:rPr>
                <w:highlight w:val="darkGray"/>
                <w:lang w:val="en-US"/>
              </w:rPr>
            </w:pPr>
            <w:ins w:id="1395" w:author="Erik Hedlin" w:date="2020-10-19T14:06:00Z">
              <w:r>
                <w:rPr>
                  <w:rFonts w:ascii="Calibri" w:hAnsi="Calibri" w:cs="Calibri"/>
                  <w:color w:val="000000"/>
                </w:rPr>
                <w:t>1.00</w:t>
              </w:r>
            </w:ins>
            <w:del w:id="1396"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8B2B16">
            <w:pPr>
              <w:spacing w:before="0" w:after="0"/>
              <w:jc w:val="center"/>
              <w:rPr>
                <w:highlight w:val="darkGray"/>
                <w:lang w:val="en-US"/>
              </w:rPr>
            </w:pPr>
            <w:ins w:id="1397" w:author="Erik Hedlin" w:date="2020-10-19T14:06:00Z">
              <w:r>
                <w:rPr>
                  <w:rFonts w:ascii="Calibri" w:hAnsi="Calibri" w:cs="Calibri"/>
                  <w:color w:val="000000"/>
                </w:rPr>
                <w:t>0.96</w:t>
              </w:r>
            </w:ins>
            <w:del w:id="1398"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8B2B16">
            <w:pPr>
              <w:spacing w:before="0" w:after="0"/>
              <w:jc w:val="center"/>
              <w:rPr>
                <w:highlight w:val="darkGray"/>
                <w:lang w:val="en-US"/>
              </w:rPr>
            </w:pPr>
            <w:ins w:id="1399" w:author="Erik Hedlin" w:date="2020-10-19T14:06:00Z">
              <w:r>
                <w:rPr>
                  <w:rFonts w:ascii="Calibri" w:hAnsi="Calibri" w:cs="Calibri"/>
                  <w:color w:val="000000"/>
                </w:rPr>
                <w:t>-856.26</w:t>
              </w:r>
            </w:ins>
            <w:del w:id="1400"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8B2B16">
            <w:pPr>
              <w:spacing w:before="0" w:after="0"/>
              <w:jc w:val="center"/>
              <w:rPr>
                <w:highlight w:val="darkGray"/>
                <w:lang w:val="en-US"/>
              </w:rPr>
            </w:pPr>
            <w:ins w:id="1401" w:author="Erik Hedlin" w:date="2020-10-19T14:06:00Z">
              <w:r>
                <w:rPr>
                  <w:rFonts w:ascii="Calibri" w:hAnsi="Calibri" w:cs="Calibri"/>
                  <w:color w:val="000000"/>
                </w:rPr>
                <w:t>0.96</w:t>
              </w:r>
            </w:ins>
            <w:del w:id="1402"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8B2B16">
            <w:pPr>
              <w:spacing w:before="0" w:after="0"/>
              <w:rPr>
                <w:highlight w:val="darkGray"/>
                <w:lang w:val="en-US"/>
              </w:rPr>
            </w:pPr>
            <w:del w:id="1403" w:author="Erik Hedlin" w:date="2020-10-19T14:03:00Z">
              <w:r w:rsidDel="000C70AC">
                <w:rPr>
                  <w:rFonts w:cs="Calibri"/>
                  <w:color w:val="000000"/>
                  <w:sz w:val="18"/>
                  <w:szCs w:val="18"/>
                </w:rPr>
                <w:delText>psi + ε + γ + p(year)</w:delText>
              </w:r>
            </w:del>
            <w:ins w:id="1404"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8B2B16">
            <w:pPr>
              <w:spacing w:before="0" w:after="0"/>
              <w:jc w:val="center"/>
              <w:rPr>
                <w:highlight w:val="darkGray"/>
                <w:lang w:val="en-US"/>
              </w:rPr>
            </w:pPr>
            <w:ins w:id="1405" w:author="Erik Hedlin" w:date="2020-10-19T14:06:00Z">
              <w:r>
                <w:rPr>
                  <w:rFonts w:ascii="Calibri" w:hAnsi="Calibri" w:cs="Calibri"/>
                  <w:color w:val="000000"/>
                </w:rPr>
                <w:t>1754.74</w:t>
              </w:r>
            </w:ins>
            <w:del w:id="1406"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8B2B16">
            <w:pPr>
              <w:spacing w:before="0" w:after="0"/>
              <w:jc w:val="center"/>
              <w:rPr>
                <w:highlight w:val="darkGray"/>
                <w:lang w:val="en-US"/>
              </w:rPr>
            </w:pPr>
            <w:ins w:id="1407" w:author="Erik Hedlin" w:date="2020-10-19T14:06:00Z">
              <w:r>
                <w:rPr>
                  <w:rFonts w:ascii="Calibri" w:hAnsi="Calibri" w:cs="Calibri"/>
                  <w:color w:val="000000"/>
                </w:rPr>
                <w:t>6.51</w:t>
              </w:r>
            </w:ins>
            <w:del w:id="1408"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8B2B16">
            <w:pPr>
              <w:spacing w:before="0" w:after="0"/>
              <w:jc w:val="center"/>
              <w:rPr>
                <w:highlight w:val="darkGray"/>
                <w:lang w:val="en-US"/>
              </w:rPr>
            </w:pPr>
            <w:ins w:id="1409" w:author="Erik Hedlin" w:date="2020-10-19T14:06:00Z">
              <w:r>
                <w:rPr>
                  <w:rFonts w:ascii="Calibri" w:hAnsi="Calibri" w:cs="Calibri"/>
                  <w:color w:val="000000"/>
                </w:rPr>
                <w:t>0.04</w:t>
              </w:r>
            </w:ins>
            <w:del w:id="1410"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8B2B16">
            <w:pPr>
              <w:spacing w:before="0" w:after="0"/>
              <w:jc w:val="center"/>
              <w:rPr>
                <w:highlight w:val="darkGray"/>
                <w:lang w:val="en-US"/>
              </w:rPr>
            </w:pPr>
            <w:ins w:id="1411" w:author="Erik Hedlin" w:date="2020-10-19T14:06:00Z">
              <w:r>
                <w:rPr>
                  <w:rFonts w:ascii="Calibri" w:hAnsi="Calibri" w:cs="Calibri"/>
                  <w:color w:val="000000"/>
                </w:rPr>
                <w:t>0.04</w:t>
              </w:r>
            </w:ins>
            <w:del w:id="1412"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8B2B16">
            <w:pPr>
              <w:spacing w:before="0" w:after="0"/>
              <w:jc w:val="center"/>
              <w:rPr>
                <w:highlight w:val="darkGray"/>
                <w:lang w:val="en-US"/>
              </w:rPr>
            </w:pPr>
            <w:ins w:id="1413" w:author="Erik Hedlin" w:date="2020-10-19T14:06:00Z">
              <w:r>
                <w:rPr>
                  <w:rFonts w:ascii="Calibri" w:hAnsi="Calibri" w:cs="Calibri"/>
                  <w:color w:val="000000"/>
                </w:rPr>
                <w:t>-863.58</w:t>
              </w:r>
            </w:ins>
            <w:del w:id="1414"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8B2B16">
            <w:pPr>
              <w:spacing w:before="0" w:after="0"/>
              <w:jc w:val="center"/>
              <w:rPr>
                <w:highlight w:val="darkGray"/>
                <w:lang w:val="en-US"/>
              </w:rPr>
            </w:pPr>
            <w:ins w:id="1415" w:author="Erik Hedlin" w:date="2020-10-19T14:06:00Z">
              <w:r>
                <w:rPr>
                  <w:rFonts w:ascii="Calibri" w:hAnsi="Calibri" w:cs="Calibri"/>
                  <w:color w:val="000000"/>
                </w:rPr>
                <w:t>1.00</w:t>
              </w:r>
            </w:ins>
            <w:del w:id="1416"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8B2B16">
            <w:pPr>
              <w:spacing w:before="0" w:after="0"/>
              <w:rPr>
                <w:highlight w:val="darkGray"/>
                <w:lang w:val="en-US"/>
              </w:rPr>
            </w:pPr>
            <w:del w:id="1417" w:author="Erik Hedlin" w:date="2020-10-19T14:03:00Z">
              <w:r w:rsidDel="000C70AC">
                <w:rPr>
                  <w:rFonts w:cs="Calibri"/>
                  <w:color w:val="000000"/>
                  <w:sz w:val="18"/>
                  <w:szCs w:val="18"/>
                </w:rPr>
                <w:delText>psi + ε(dnon) + γ + p</w:delText>
              </w:r>
            </w:del>
            <w:ins w:id="1418" w:author="Erik Hedlin" w:date="2020-10-19T14:03:00Z">
              <w:r>
                <w:rPr>
                  <w:rFonts w:cs="Calibri"/>
                  <w:color w:val="000000"/>
                  <w:sz w:val="18"/>
                  <w:szCs w:val="18"/>
                </w:rPr>
                <w:t xml:space="preserve">Distance to </w:t>
              </w:r>
            </w:ins>
            <w:ins w:id="1419"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8B2B16">
            <w:pPr>
              <w:spacing w:before="0" w:after="0"/>
              <w:jc w:val="center"/>
              <w:rPr>
                <w:highlight w:val="darkGray"/>
                <w:lang w:val="en-US"/>
              </w:rPr>
            </w:pPr>
            <w:ins w:id="1420" w:author="Erik Hedlin" w:date="2020-10-19T14:06:00Z">
              <w:r>
                <w:rPr>
                  <w:rFonts w:ascii="Calibri" w:hAnsi="Calibri" w:cs="Calibri"/>
                  <w:color w:val="000000"/>
                </w:rPr>
                <w:t>1762.27</w:t>
              </w:r>
            </w:ins>
            <w:del w:id="1421"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8B2B16">
            <w:pPr>
              <w:spacing w:before="0" w:after="0"/>
              <w:jc w:val="center"/>
              <w:rPr>
                <w:highlight w:val="darkGray"/>
                <w:lang w:val="en-US"/>
              </w:rPr>
            </w:pPr>
            <w:ins w:id="1422" w:author="Erik Hedlin" w:date="2020-10-19T14:06:00Z">
              <w:r>
                <w:rPr>
                  <w:rFonts w:ascii="Calibri" w:hAnsi="Calibri" w:cs="Calibri"/>
                  <w:color w:val="000000"/>
                </w:rPr>
                <w:t>14.04</w:t>
              </w:r>
            </w:ins>
            <w:del w:id="1423"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8B2B16">
            <w:pPr>
              <w:spacing w:before="0" w:after="0"/>
              <w:jc w:val="center"/>
              <w:rPr>
                <w:highlight w:val="darkGray"/>
                <w:lang w:val="en-US"/>
              </w:rPr>
            </w:pPr>
            <w:ins w:id="1424" w:author="Erik Hedlin" w:date="2020-10-19T14:06:00Z">
              <w:r>
                <w:rPr>
                  <w:rFonts w:ascii="Calibri" w:hAnsi="Calibri" w:cs="Calibri"/>
                  <w:color w:val="000000"/>
                </w:rPr>
                <w:t>0.00</w:t>
              </w:r>
            </w:ins>
            <w:del w:id="1425"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8B2B16">
            <w:pPr>
              <w:spacing w:before="0" w:after="0"/>
              <w:jc w:val="center"/>
              <w:rPr>
                <w:highlight w:val="darkGray"/>
                <w:lang w:val="en-US"/>
              </w:rPr>
            </w:pPr>
            <w:ins w:id="1426" w:author="Erik Hedlin" w:date="2020-10-19T14:06:00Z">
              <w:r>
                <w:rPr>
                  <w:rFonts w:ascii="Calibri" w:hAnsi="Calibri" w:cs="Calibri"/>
                  <w:color w:val="000000"/>
                </w:rPr>
                <w:t>0.00</w:t>
              </w:r>
            </w:ins>
            <w:del w:id="1427"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8B2B16">
            <w:pPr>
              <w:spacing w:before="0" w:after="0"/>
              <w:jc w:val="center"/>
              <w:rPr>
                <w:highlight w:val="darkGray"/>
                <w:lang w:val="en-US"/>
              </w:rPr>
            </w:pPr>
            <w:ins w:id="1428" w:author="Erik Hedlin" w:date="2020-10-19T14:06:00Z">
              <w:r>
                <w:rPr>
                  <w:rFonts w:ascii="Calibri" w:hAnsi="Calibri" w:cs="Calibri"/>
                  <w:color w:val="000000"/>
                </w:rPr>
                <w:t>-863.28</w:t>
              </w:r>
            </w:ins>
            <w:del w:id="1429"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8B2B16">
            <w:pPr>
              <w:spacing w:before="0" w:after="0"/>
              <w:jc w:val="center"/>
              <w:rPr>
                <w:highlight w:val="darkGray"/>
                <w:lang w:val="en-US"/>
              </w:rPr>
            </w:pPr>
            <w:ins w:id="1430" w:author="Erik Hedlin" w:date="2020-10-19T14:06:00Z">
              <w:r>
                <w:rPr>
                  <w:rFonts w:ascii="Calibri" w:hAnsi="Calibri" w:cs="Calibri"/>
                  <w:color w:val="000000"/>
                </w:rPr>
                <w:t>1.00</w:t>
              </w:r>
            </w:ins>
            <w:del w:id="1431"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8B2B16">
            <w:pPr>
              <w:spacing w:before="0" w:after="0"/>
              <w:rPr>
                <w:highlight w:val="darkGray"/>
                <w:lang w:val="fr-CA"/>
              </w:rPr>
            </w:pPr>
            <w:del w:id="1432"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proofErr w:type="spellStart"/>
            <w:ins w:id="1433" w:author="Erik Hedlin" w:date="2020-10-19T14:04:00Z">
              <w:r>
                <w:rPr>
                  <w:rFonts w:cs="Calibri"/>
                  <w:color w:val="000000"/>
                  <w:sz w:val="18"/>
                  <w:szCs w:val="18"/>
                  <w:lang w:val="fr-CA"/>
                </w:rPr>
                <w:t>Year</w:t>
              </w:r>
            </w:ins>
            <w:proofErr w:type="spellEnd"/>
          </w:p>
        </w:tc>
        <w:tc>
          <w:tcPr>
            <w:tcW w:w="1345" w:type="dxa"/>
            <w:noWrap/>
            <w:vAlign w:val="bottom"/>
            <w:hideMark/>
          </w:tcPr>
          <w:p w14:paraId="192B49F5" w14:textId="1C11B66A" w:rsidR="000C70AC" w:rsidRPr="001F4609" w:rsidRDefault="000C70AC" w:rsidP="008B2B16">
            <w:pPr>
              <w:spacing w:before="0" w:after="0"/>
              <w:jc w:val="center"/>
              <w:rPr>
                <w:highlight w:val="darkGray"/>
                <w:lang w:val="en-US"/>
              </w:rPr>
            </w:pPr>
            <w:ins w:id="1434" w:author="Erik Hedlin" w:date="2020-10-19T14:06:00Z">
              <w:r>
                <w:rPr>
                  <w:rFonts w:ascii="Calibri" w:hAnsi="Calibri" w:cs="Calibri"/>
                  <w:color w:val="000000"/>
                </w:rPr>
                <w:t>1769.25</w:t>
              </w:r>
            </w:ins>
            <w:del w:id="1435"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8B2B16">
            <w:pPr>
              <w:spacing w:before="0" w:after="0"/>
              <w:jc w:val="center"/>
              <w:rPr>
                <w:highlight w:val="darkGray"/>
                <w:lang w:val="en-US"/>
              </w:rPr>
            </w:pPr>
            <w:ins w:id="1436" w:author="Erik Hedlin" w:date="2020-10-19T14:06:00Z">
              <w:r>
                <w:rPr>
                  <w:rFonts w:ascii="Calibri" w:hAnsi="Calibri" w:cs="Calibri"/>
                  <w:color w:val="000000"/>
                </w:rPr>
                <w:t>21.03</w:t>
              </w:r>
            </w:ins>
            <w:del w:id="1437"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8B2B16">
            <w:pPr>
              <w:spacing w:before="0" w:after="0"/>
              <w:jc w:val="center"/>
              <w:rPr>
                <w:highlight w:val="darkGray"/>
                <w:lang w:val="en-US"/>
              </w:rPr>
            </w:pPr>
            <w:ins w:id="1438" w:author="Erik Hedlin" w:date="2020-10-19T14:06:00Z">
              <w:r>
                <w:rPr>
                  <w:rFonts w:ascii="Calibri" w:hAnsi="Calibri" w:cs="Calibri"/>
                  <w:color w:val="000000"/>
                </w:rPr>
                <w:t>0.00</w:t>
              </w:r>
            </w:ins>
            <w:del w:id="1439"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8B2B16">
            <w:pPr>
              <w:spacing w:before="0" w:after="0"/>
              <w:jc w:val="center"/>
              <w:rPr>
                <w:highlight w:val="darkGray"/>
                <w:lang w:val="en-US"/>
              </w:rPr>
            </w:pPr>
            <w:ins w:id="1440" w:author="Erik Hedlin" w:date="2020-10-19T14:06:00Z">
              <w:r>
                <w:rPr>
                  <w:rFonts w:ascii="Calibri" w:hAnsi="Calibri" w:cs="Calibri"/>
                  <w:color w:val="000000"/>
                </w:rPr>
                <w:t>0.00</w:t>
              </w:r>
            </w:ins>
            <w:del w:id="1441"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8B2B16">
            <w:pPr>
              <w:spacing w:before="0" w:after="0"/>
              <w:jc w:val="center"/>
              <w:rPr>
                <w:highlight w:val="darkGray"/>
                <w:lang w:val="en-US"/>
              </w:rPr>
            </w:pPr>
            <w:ins w:id="1442" w:author="Erik Hedlin" w:date="2020-10-19T14:06:00Z">
              <w:r>
                <w:rPr>
                  <w:rFonts w:ascii="Calibri" w:hAnsi="Calibri" w:cs="Calibri"/>
                  <w:color w:val="000000"/>
                </w:rPr>
                <w:t>-849.01</w:t>
              </w:r>
            </w:ins>
            <w:del w:id="1443"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8B2B16">
            <w:pPr>
              <w:spacing w:before="0" w:after="0"/>
              <w:jc w:val="center"/>
              <w:rPr>
                <w:highlight w:val="darkGray"/>
                <w:lang w:val="en-US"/>
              </w:rPr>
            </w:pPr>
            <w:ins w:id="1444" w:author="Erik Hedlin" w:date="2020-10-19T14:06:00Z">
              <w:r>
                <w:rPr>
                  <w:rFonts w:ascii="Calibri" w:hAnsi="Calibri" w:cs="Calibri"/>
                  <w:color w:val="000000"/>
                </w:rPr>
                <w:t>1.00</w:t>
              </w:r>
            </w:ins>
            <w:del w:id="1445"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8B2B16">
            <w:pPr>
              <w:spacing w:before="0" w:after="0"/>
              <w:rPr>
                <w:highlight w:val="darkGray"/>
                <w:lang w:val="en-US"/>
              </w:rPr>
            </w:pPr>
            <w:del w:id="1446" w:author="Erik Hedlin" w:date="2020-10-19T14:04:00Z">
              <w:r w:rsidDel="000C70AC">
                <w:rPr>
                  <w:rFonts w:cs="Calibri"/>
                  <w:color w:val="000000"/>
                  <w:sz w:val="18"/>
                  <w:szCs w:val="18"/>
                </w:rPr>
                <w:delText>psi + ε + γ(dist2dist) + p</w:delText>
              </w:r>
            </w:del>
            <w:ins w:id="1447"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8B2B16">
            <w:pPr>
              <w:spacing w:before="0" w:after="0"/>
              <w:jc w:val="center"/>
              <w:rPr>
                <w:highlight w:val="darkGray"/>
                <w:lang w:val="en-US"/>
              </w:rPr>
            </w:pPr>
            <w:ins w:id="1448" w:author="Erik Hedlin" w:date="2020-10-19T14:06:00Z">
              <w:r>
                <w:rPr>
                  <w:rFonts w:ascii="Calibri" w:hAnsi="Calibri" w:cs="Calibri"/>
                  <w:color w:val="000000"/>
                </w:rPr>
                <w:t>1772.31</w:t>
              </w:r>
            </w:ins>
            <w:del w:id="1449"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8B2B16">
            <w:pPr>
              <w:spacing w:before="0" w:after="0"/>
              <w:jc w:val="center"/>
              <w:rPr>
                <w:highlight w:val="darkGray"/>
                <w:lang w:val="en-US"/>
              </w:rPr>
            </w:pPr>
            <w:ins w:id="1450" w:author="Erik Hedlin" w:date="2020-10-19T14:06:00Z">
              <w:r>
                <w:rPr>
                  <w:rFonts w:ascii="Calibri" w:hAnsi="Calibri" w:cs="Calibri"/>
                  <w:color w:val="000000"/>
                </w:rPr>
                <w:t>24.08</w:t>
              </w:r>
            </w:ins>
            <w:del w:id="1451"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8B2B16">
            <w:pPr>
              <w:spacing w:before="0" w:after="0"/>
              <w:jc w:val="center"/>
              <w:rPr>
                <w:highlight w:val="darkGray"/>
                <w:lang w:val="en-US"/>
              </w:rPr>
            </w:pPr>
            <w:ins w:id="1452" w:author="Erik Hedlin" w:date="2020-10-19T14:06:00Z">
              <w:r>
                <w:rPr>
                  <w:rFonts w:ascii="Calibri" w:hAnsi="Calibri" w:cs="Calibri"/>
                  <w:color w:val="000000"/>
                </w:rPr>
                <w:t>0.00</w:t>
              </w:r>
            </w:ins>
            <w:del w:id="1453"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8B2B16">
            <w:pPr>
              <w:spacing w:before="0" w:after="0"/>
              <w:jc w:val="center"/>
              <w:rPr>
                <w:highlight w:val="darkGray"/>
                <w:lang w:val="en-US"/>
              </w:rPr>
            </w:pPr>
            <w:ins w:id="1454" w:author="Erik Hedlin" w:date="2020-10-19T14:06:00Z">
              <w:r>
                <w:rPr>
                  <w:rFonts w:ascii="Calibri" w:hAnsi="Calibri" w:cs="Calibri"/>
                  <w:color w:val="000000"/>
                </w:rPr>
                <w:t>0.00</w:t>
              </w:r>
            </w:ins>
            <w:del w:id="1455"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8B2B16">
            <w:pPr>
              <w:spacing w:before="0" w:after="0"/>
              <w:jc w:val="center"/>
              <w:rPr>
                <w:highlight w:val="darkGray"/>
                <w:lang w:val="en-US"/>
              </w:rPr>
            </w:pPr>
            <w:ins w:id="1456" w:author="Erik Hedlin" w:date="2020-10-19T14:06:00Z">
              <w:r>
                <w:rPr>
                  <w:rFonts w:ascii="Calibri" w:hAnsi="Calibri" w:cs="Calibri"/>
                  <w:color w:val="000000"/>
                </w:rPr>
                <w:t>-879.70</w:t>
              </w:r>
            </w:ins>
            <w:del w:id="1457"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8B2B16">
            <w:pPr>
              <w:spacing w:before="0" w:after="0"/>
              <w:jc w:val="center"/>
              <w:rPr>
                <w:highlight w:val="darkGray"/>
                <w:lang w:val="en-US"/>
              </w:rPr>
            </w:pPr>
            <w:ins w:id="1458" w:author="Erik Hedlin" w:date="2020-10-19T14:06:00Z">
              <w:r>
                <w:rPr>
                  <w:rFonts w:ascii="Calibri" w:hAnsi="Calibri" w:cs="Calibri"/>
                  <w:color w:val="000000"/>
                </w:rPr>
                <w:t>1.00</w:t>
              </w:r>
            </w:ins>
            <w:del w:id="1459"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47D4E628" w:rsidR="00DF37B5" w:rsidRPr="00DC095F" w:rsidRDefault="00DF37B5" w:rsidP="008A1C71">
            <w:pPr>
              <w:rPr>
                <w:i/>
                <w:iCs/>
                <w:highlight w:val="darkGray"/>
                <w:lang w:val="en-US"/>
              </w:rPr>
            </w:pPr>
            <w:r w:rsidRPr="00DC095F">
              <w:rPr>
                <w:i/>
                <w:iCs/>
                <w:lang w:val="en-US"/>
              </w:rPr>
              <w:t xml:space="preserve">Model selection was conducted using Akaike Information Criterion (AIC). </w:t>
            </w:r>
            <w:bookmarkStart w:id="1460" w:name="_Hlk55206972"/>
            <w:r w:rsidRPr="00DC095F">
              <w:rPr>
                <w:i/>
                <w:iCs/>
                <w:lang w:val="en-US"/>
              </w:rPr>
              <w:t xml:space="preserve">Model parameters reflect first-year occupancy, colonization, extinction and detection. Covariates used to model the above parameters were </w:t>
            </w:r>
            <w:ins w:id="1461" w:author="AlastairF" w:date="2020-11-02T11:05:00Z">
              <w:r w:rsidR="007915B2">
                <w:rPr>
                  <w:i/>
                  <w:iCs/>
                  <w:lang w:val="en-US"/>
                </w:rPr>
                <w:t xml:space="preserve">NDVI, </w:t>
              </w:r>
            </w:ins>
            <w:r w:rsidRPr="00DC095F">
              <w:rPr>
                <w:i/>
                <w:iCs/>
                <w:lang w:val="en-US"/>
              </w:rPr>
              <w:t xml:space="preserve">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bookmarkEnd w:id="1460"/>
          </w:p>
        </w:tc>
      </w:tr>
    </w:tbl>
    <w:p w14:paraId="26809475" w14:textId="051DAFEE" w:rsidR="00DF37B5" w:rsidRPr="00DC095F" w:rsidRDefault="00577BF5" w:rsidP="008B2B16">
      <w:pPr>
        <w:pStyle w:val="TableCaption-EDI"/>
        <w:spacing w:before="100" w:after="100"/>
      </w:pPr>
      <w:bookmarkStart w:id="1462" w:name="_Toc45116159"/>
      <w:r w:rsidRPr="00DC095F">
        <w:t xml:space="preserve">Site occupancy modeling for </w:t>
      </w:r>
      <w:r>
        <w:t>Rough-legged Hawks</w:t>
      </w:r>
      <w:r w:rsidRPr="00DC095F">
        <w:t xml:space="preserve"> incorporates the main parameters inherent to metapopulation dynamics (i.e., colonization (γ), and extinction (ε))</w:t>
      </w:r>
      <w:r w:rsidRPr="00BD7120">
        <w:t>.</w:t>
      </w:r>
      <w:r w:rsidRPr="00B53D55">
        <w:t xml:space="preserve"> </w:t>
      </w:r>
      <w:r>
        <w:t>To investigate the effect of covariates linked to occupancy, we modeled colonization and extinction as a function of NDVI, time (year), distance to disturbance, and distance to the nearest occupied site against a null model that estimated a single a population level mean for each of the parameters.</w:t>
      </w:r>
      <w:bookmarkEnd w:id="1462"/>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B2B16">
            <w:pPr>
              <w:spacing w:before="0" w:after="0"/>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B2B16">
            <w:pPr>
              <w:spacing w:before="0" w:after="0"/>
              <w:jc w:val="center"/>
              <w:rPr>
                <w:b/>
                <w:bCs/>
                <w:lang w:val="en-US"/>
              </w:rPr>
            </w:pPr>
            <w:r w:rsidRPr="00192FCF">
              <w:rPr>
                <w:b/>
                <w:bCs/>
                <w:lang w:val="en-US"/>
              </w:rPr>
              <w:t>AICc</w:t>
            </w:r>
          </w:p>
        </w:tc>
        <w:tc>
          <w:tcPr>
            <w:tcW w:w="1353" w:type="dxa"/>
            <w:tcBorders>
              <w:top w:val="single" w:sz="12" w:space="0" w:color="auto"/>
            </w:tcBorders>
            <w:noWrap/>
            <w:hideMark/>
          </w:tcPr>
          <w:p w14:paraId="51966223" w14:textId="77777777" w:rsidR="000C70AC" w:rsidRPr="00192FCF" w:rsidRDefault="000C70AC" w:rsidP="008B2B16">
            <w:pPr>
              <w:spacing w:before="0" w:after="0"/>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0C70AC" w:rsidRPr="00192FCF" w:rsidRDefault="000C70AC" w:rsidP="008B2B16">
            <w:pPr>
              <w:spacing w:before="0" w:after="0"/>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0C70AC" w:rsidRPr="00192FCF" w:rsidRDefault="000C70AC" w:rsidP="008B2B16">
            <w:pPr>
              <w:spacing w:before="0" w:after="0"/>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0C70AC" w:rsidRPr="00192FCF" w:rsidRDefault="000C70AC" w:rsidP="008B2B16">
            <w:pPr>
              <w:spacing w:before="0" w:after="0"/>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B2B16">
            <w:pPr>
              <w:spacing w:before="0" w:after="0"/>
              <w:jc w:val="center"/>
              <w:rPr>
                <w:b/>
                <w:bCs/>
                <w:lang w:val="en-US"/>
              </w:rPr>
            </w:pPr>
            <w:proofErr w:type="spellStart"/>
            <w:r w:rsidRPr="00192FCF">
              <w:rPr>
                <w:b/>
                <w:bCs/>
                <w:lang w:val="en-US"/>
              </w:rPr>
              <w:t>Cum.Wt</w:t>
            </w:r>
            <w:proofErr w:type="spellEnd"/>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8B2B16">
            <w:pPr>
              <w:spacing w:before="0" w:after="0"/>
              <w:rPr>
                <w:highlight w:val="darkGray"/>
                <w:lang w:val="en-US"/>
              </w:rPr>
            </w:pPr>
            <w:del w:id="1463" w:author="Erik Hedlin" w:date="2020-10-19T14:07:00Z">
              <w:r w:rsidRPr="00F76342" w:rsidDel="000C70AC">
                <w:rPr>
                  <w:rFonts w:cs="Calibri"/>
                  <w:color w:val="000000"/>
                </w:rPr>
                <w:delText>psi + ε(year) + γ(year) + p(year)</w:delText>
              </w:r>
            </w:del>
            <w:ins w:id="1464" w:author="Erik Hedlin" w:date="2020-10-19T14:07:00Z">
              <w:r>
                <w:rPr>
                  <w:rFonts w:cs="Calibri"/>
                  <w:color w:val="000000"/>
                </w:rPr>
                <w:t>Year</w:t>
              </w:r>
            </w:ins>
          </w:p>
        </w:tc>
        <w:tc>
          <w:tcPr>
            <w:tcW w:w="1353" w:type="dxa"/>
            <w:noWrap/>
            <w:vAlign w:val="bottom"/>
            <w:hideMark/>
          </w:tcPr>
          <w:p w14:paraId="7625F301" w14:textId="430EA420" w:rsidR="000C70AC" w:rsidRPr="00660882" w:rsidRDefault="000C70AC" w:rsidP="008B2B16">
            <w:pPr>
              <w:spacing w:before="0" w:after="0"/>
              <w:jc w:val="center"/>
              <w:rPr>
                <w:rFonts w:ascii="Calibri" w:hAnsi="Calibri" w:cs="Calibri"/>
                <w:highlight w:val="darkGray"/>
                <w:lang w:val="en-US"/>
              </w:rPr>
            </w:pPr>
            <w:ins w:id="1465" w:author="Erik Hedlin" w:date="2020-10-19T14:08:00Z">
              <w:r w:rsidRPr="000C70AC">
                <w:rPr>
                  <w:rFonts w:ascii="Calibri" w:hAnsi="Calibri" w:cs="Calibri"/>
                  <w:color w:val="000000"/>
                </w:rPr>
                <w:t>1124.05</w:t>
              </w:r>
            </w:ins>
            <w:del w:id="1466" w:author="Erik Hedlin" w:date="2020-10-19T14:08:00Z">
              <w:r w:rsidRPr="00660882" w:rsidDel="00775246">
                <w:rPr>
                  <w:rFonts w:ascii="Calibri" w:hAnsi="Calibri" w:cs="Calibri"/>
                  <w:color w:val="000000"/>
                </w:rPr>
                <w:delText>825.94</w:delText>
              </w:r>
            </w:del>
          </w:p>
        </w:tc>
        <w:tc>
          <w:tcPr>
            <w:tcW w:w="1353" w:type="dxa"/>
            <w:noWrap/>
            <w:vAlign w:val="bottom"/>
            <w:hideMark/>
          </w:tcPr>
          <w:p w14:paraId="28E854B1" w14:textId="616472B8" w:rsidR="000C70AC" w:rsidRPr="00660882" w:rsidRDefault="000C70AC" w:rsidP="008B2B16">
            <w:pPr>
              <w:spacing w:before="0" w:after="0"/>
              <w:jc w:val="center"/>
              <w:rPr>
                <w:rFonts w:ascii="Calibri" w:hAnsi="Calibri" w:cs="Calibri"/>
                <w:highlight w:val="darkGray"/>
                <w:lang w:val="en-US"/>
              </w:rPr>
            </w:pPr>
            <w:ins w:id="1467" w:author="Erik Hedlin" w:date="2020-10-19T14:08:00Z">
              <w:r w:rsidRPr="000C70AC">
                <w:rPr>
                  <w:rFonts w:ascii="Calibri" w:hAnsi="Calibri" w:cs="Calibri"/>
                  <w:color w:val="000000"/>
                </w:rPr>
                <w:t>0.00</w:t>
              </w:r>
            </w:ins>
            <w:del w:id="1468" w:author="Erik Hedlin" w:date="2020-10-19T14:08:00Z">
              <w:r w:rsidRPr="00660882" w:rsidDel="00775246">
                <w:rPr>
                  <w:rFonts w:ascii="Calibri" w:hAnsi="Calibri" w:cs="Calibri"/>
                  <w:color w:val="000000"/>
                </w:rPr>
                <w:delText>0.00</w:delText>
              </w:r>
            </w:del>
          </w:p>
        </w:tc>
        <w:tc>
          <w:tcPr>
            <w:tcW w:w="1352" w:type="dxa"/>
            <w:noWrap/>
            <w:vAlign w:val="bottom"/>
            <w:hideMark/>
          </w:tcPr>
          <w:p w14:paraId="7405D05B" w14:textId="28F99153" w:rsidR="000C70AC" w:rsidRPr="00660882" w:rsidRDefault="000C70AC" w:rsidP="008B2B16">
            <w:pPr>
              <w:spacing w:before="0" w:after="0"/>
              <w:jc w:val="center"/>
              <w:rPr>
                <w:rFonts w:ascii="Calibri" w:hAnsi="Calibri" w:cs="Calibri"/>
                <w:highlight w:val="darkGray"/>
                <w:lang w:val="en-US"/>
              </w:rPr>
            </w:pPr>
            <w:ins w:id="1469" w:author="Erik Hedlin" w:date="2020-10-19T14:08:00Z">
              <w:r w:rsidRPr="000C70AC">
                <w:rPr>
                  <w:rFonts w:ascii="Calibri" w:hAnsi="Calibri" w:cs="Calibri"/>
                  <w:color w:val="000000"/>
                </w:rPr>
                <w:t>1.00</w:t>
              </w:r>
            </w:ins>
            <w:del w:id="1470" w:author="Erik Hedlin" w:date="2020-10-19T14:08:00Z">
              <w:r w:rsidRPr="00660882" w:rsidDel="00775246">
                <w:rPr>
                  <w:rFonts w:ascii="Calibri" w:hAnsi="Calibri" w:cs="Calibri"/>
                  <w:color w:val="000000"/>
                </w:rPr>
                <w:delText>1.00</w:delText>
              </w:r>
            </w:del>
          </w:p>
        </w:tc>
        <w:tc>
          <w:tcPr>
            <w:tcW w:w="1353" w:type="dxa"/>
            <w:noWrap/>
            <w:vAlign w:val="bottom"/>
            <w:hideMark/>
          </w:tcPr>
          <w:p w14:paraId="1E172CE5" w14:textId="4A221A88" w:rsidR="000C70AC" w:rsidRPr="00660882" w:rsidRDefault="000C70AC" w:rsidP="008B2B16">
            <w:pPr>
              <w:spacing w:before="0" w:after="0"/>
              <w:jc w:val="center"/>
              <w:rPr>
                <w:rFonts w:ascii="Calibri" w:hAnsi="Calibri" w:cs="Calibri"/>
                <w:highlight w:val="darkGray"/>
                <w:lang w:val="en-US"/>
              </w:rPr>
            </w:pPr>
            <w:ins w:id="1471" w:author="Erik Hedlin" w:date="2020-10-19T14:08:00Z">
              <w:r w:rsidRPr="000C70AC">
                <w:rPr>
                  <w:rFonts w:ascii="Calibri" w:hAnsi="Calibri" w:cs="Calibri"/>
                  <w:color w:val="000000"/>
                </w:rPr>
                <w:t>1.00</w:t>
              </w:r>
            </w:ins>
            <w:del w:id="1472" w:author="Erik Hedlin" w:date="2020-10-19T14:08:00Z">
              <w:r w:rsidRPr="00660882" w:rsidDel="00775246">
                <w:rPr>
                  <w:rFonts w:ascii="Calibri" w:hAnsi="Calibri" w:cs="Calibri"/>
                  <w:color w:val="000000"/>
                </w:rPr>
                <w:delText>1.00</w:delText>
              </w:r>
            </w:del>
          </w:p>
        </w:tc>
        <w:tc>
          <w:tcPr>
            <w:tcW w:w="1353" w:type="dxa"/>
            <w:noWrap/>
            <w:vAlign w:val="bottom"/>
            <w:hideMark/>
          </w:tcPr>
          <w:p w14:paraId="7A220E27" w14:textId="2AE092B6" w:rsidR="000C70AC" w:rsidRPr="00660882" w:rsidRDefault="000C70AC" w:rsidP="008B2B16">
            <w:pPr>
              <w:spacing w:before="0" w:after="0"/>
              <w:jc w:val="center"/>
              <w:rPr>
                <w:rFonts w:ascii="Calibri" w:hAnsi="Calibri" w:cs="Calibri"/>
                <w:highlight w:val="darkGray"/>
                <w:lang w:val="en-US"/>
              </w:rPr>
            </w:pPr>
            <w:ins w:id="1473" w:author="Erik Hedlin" w:date="2020-10-19T14:08:00Z">
              <w:r w:rsidRPr="000C70AC">
                <w:rPr>
                  <w:rFonts w:ascii="Calibri" w:hAnsi="Calibri" w:cs="Calibri"/>
                  <w:color w:val="000000"/>
                </w:rPr>
                <w:t>-526.91</w:t>
              </w:r>
            </w:ins>
            <w:del w:id="1474" w:author="Erik Hedlin" w:date="2020-10-19T14:08:00Z">
              <w:r w:rsidRPr="00660882" w:rsidDel="00775246">
                <w:rPr>
                  <w:rFonts w:ascii="Calibri" w:hAnsi="Calibri" w:cs="Calibri"/>
                  <w:color w:val="000000"/>
                </w:rPr>
                <w:delText>-381.73</w:delText>
              </w:r>
            </w:del>
          </w:p>
        </w:tc>
        <w:tc>
          <w:tcPr>
            <w:tcW w:w="1353" w:type="dxa"/>
            <w:noWrap/>
            <w:vAlign w:val="bottom"/>
            <w:hideMark/>
          </w:tcPr>
          <w:p w14:paraId="0785DA85" w14:textId="4CFAC189" w:rsidR="000C70AC" w:rsidRPr="00660882" w:rsidRDefault="000C70AC" w:rsidP="008B2B16">
            <w:pPr>
              <w:spacing w:before="0" w:after="0"/>
              <w:jc w:val="center"/>
              <w:rPr>
                <w:rFonts w:ascii="Calibri" w:hAnsi="Calibri" w:cs="Calibri"/>
                <w:highlight w:val="darkGray"/>
                <w:lang w:val="en-US"/>
              </w:rPr>
            </w:pPr>
            <w:ins w:id="1475" w:author="Erik Hedlin" w:date="2020-10-19T14:08:00Z">
              <w:r w:rsidRPr="000C70AC">
                <w:rPr>
                  <w:rFonts w:ascii="Calibri" w:hAnsi="Calibri" w:cs="Calibri"/>
                  <w:color w:val="000000"/>
                </w:rPr>
                <w:t>1.00</w:t>
              </w:r>
            </w:ins>
            <w:del w:id="1476" w:author="Erik Hedlin" w:date="2020-10-19T14:08:00Z">
              <w:r w:rsidRPr="00660882" w:rsidDel="00775246">
                <w:rPr>
                  <w:rFonts w:ascii="Calibri" w:hAnsi="Calibri" w:cs="Calibri"/>
                  <w:color w:val="000000"/>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8B2B16">
            <w:pPr>
              <w:spacing w:before="0" w:after="0"/>
              <w:rPr>
                <w:highlight w:val="darkGray"/>
                <w:lang w:val="en-US"/>
              </w:rPr>
            </w:pPr>
            <w:del w:id="1477" w:author="Erik Hedlin" w:date="2020-10-19T14:07:00Z">
              <w:r w:rsidRPr="00F76342" w:rsidDel="000C70AC">
                <w:rPr>
                  <w:rFonts w:cs="Calibri"/>
                  <w:color w:val="000000"/>
                </w:rPr>
                <w:delText>psi(dist2dist) + ε(year) + γ(year) + p</w:delText>
              </w:r>
            </w:del>
            <w:ins w:id="1478" w:author="Erik Hedlin" w:date="2020-10-19T14:07:00Z">
              <w:r>
                <w:rPr>
                  <w:rFonts w:cs="Calibri"/>
                  <w:color w:val="000000"/>
                </w:rPr>
                <w:t>Null</w:t>
              </w:r>
            </w:ins>
          </w:p>
        </w:tc>
        <w:tc>
          <w:tcPr>
            <w:tcW w:w="1353" w:type="dxa"/>
            <w:noWrap/>
            <w:vAlign w:val="bottom"/>
            <w:hideMark/>
          </w:tcPr>
          <w:p w14:paraId="350DD2E1" w14:textId="7B67D413" w:rsidR="000C70AC" w:rsidRPr="00660882" w:rsidRDefault="000C70AC" w:rsidP="008B2B16">
            <w:pPr>
              <w:spacing w:before="0" w:after="0"/>
              <w:jc w:val="center"/>
              <w:rPr>
                <w:rFonts w:ascii="Calibri" w:hAnsi="Calibri" w:cs="Calibri"/>
                <w:highlight w:val="darkGray"/>
                <w:lang w:val="en-US"/>
              </w:rPr>
            </w:pPr>
            <w:ins w:id="1479" w:author="Erik Hedlin" w:date="2020-10-19T14:08:00Z">
              <w:r w:rsidRPr="000C70AC">
                <w:rPr>
                  <w:rFonts w:ascii="Calibri" w:hAnsi="Calibri" w:cs="Calibri"/>
                  <w:color w:val="000000"/>
                </w:rPr>
                <w:t>1162.83</w:t>
              </w:r>
            </w:ins>
            <w:del w:id="1480" w:author="Erik Hedlin" w:date="2020-10-19T14:08:00Z">
              <w:r w:rsidRPr="00660882" w:rsidDel="00775246">
                <w:rPr>
                  <w:rFonts w:ascii="Calibri" w:hAnsi="Calibri" w:cs="Calibri"/>
                  <w:color w:val="000000"/>
                </w:rPr>
                <w:delText>854.16</w:delText>
              </w:r>
            </w:del>
          </w:p>
        </w:tc>
        <w:tc>
          <w:tcPr>
            <w:tcW w:w="1353" w:type="dxa"/>
            <w:noWrap/>
            <w:vAlign w:val="bottom"/>
            <w:hideMark/>
          </w:tcPr>
          <w:p w14:paraId="6E5FD37C" w14:textId="7EDEEB7C" w:rsidR="000C70AC" w:rsidRPr="00660882" w:rsidRDefault="000C70AC" w:rsidP="008B2B16">
            <w:pPr>
              <w:spacing w:before="0" w:after="0"/>
              <w:jc w:val="center"/>
              <w:rPr>
                <w:rFonts w:ascii="Calibri" w:hAnsi="Calibri" w:cs="Calibri"/>
                <w:highlight w:val="darkGray"/>
                <w:lang w:val="en-US"/>
              </w:rPr>
            </w:pPr>
            <w:ins w:id="1481" w:author="Erik Hedlin" w:date="2020-10-19T14:08:00Z">
              <w:r w:rsidRPr="000C70AC">
                <w:rPr>
                  <w:rFonts w:ascii="Calibri" w:hAnsi="Calibri" w:cs="Calibri"/>
                  <w:color w:val="000000"/>
                </w:rPr>
                <w:t>38.78</w:t>
              </w:r>
            </w:ins>
            <w:del w:id="1482" w:author="Erik Hedlin" w:date="2020-10-19T14:08:00Z">
              <w:r w:rsidRPr="00660882" w:rsidDel="00775246">
                <w:rPr>
                  <w:rFonts w:ascii="Calibri" w:hAnsi="Calibri" w:cs="Calibri"/>
                  <w:color w:val="000000"/>
                </w:rPr>
                <w:delText>28.22</w:delText>
              </w:r>
            </w:del>
          </w:p>
        </w:tc>
        <w:tc>
          <w:tcPr>
            <w:tcW w:w="1352" w:type="dxa"/>
            <w:noWrap/>
            <w:vAlign w:val="bottom"/>
            <w:hideMark/>
          </w:tcPr>
          <w:p w14:paraId="6D411C67" w14:textId="2B022F46" w:rsidR="000C70AC" w:rsidRPr="00660882" w:rsidRDefault="000C70AC" w:rsidP="008B2B16">
            <w:pPr>
              <w:spacing w:before="0" w:after="0"/>
              <w:jc w:val="center"/>
              <w:rPr>
                <w:rFonts w:ascii="Calibri" w:hAnsi="Calibri" w:cs="Calibri"/>
                <w:highlight w:val="darkGray"/>
                <w:lang w:val="en-US"/>
              </w:rPr>
            </w:pPr>
            <w:ins w:id="1483" w:author="Erik Hedlin" w:date="2020-10-19T14:08:00Z">
              <w:r w:rsidRPr="000C70AC">
                <w:rPr>
                  <w:rFonts w:ascii="Calibri" w:hAnsi="Calibri" w:cs="Calibri"/>
                  <w:color w:val="000000"/>
                </w:rPr>
                <w:t>0.00</w:t>
              </w:r>
            </w:ins>
            <w:del w:id="1484" w:author="Erik Hedlin" w:date="2020-10-19T14:08:00Z">
              <w:r w:rsidRPr="00660882" w:rsidDel="00775246">
                <w:rPr>
                  <w:rFonts w:ascii="Calibri" w:hAnsi="Calibri" w:cs="Calibri"/>
                  <w:color w:val="000000"/>
                </w:rPr>
                <w:delText>0.00</w:delText>
              </w:r>
            </w:del>
          </w:p>
        </w:tc>
        <w:tc>
          <w:tcPr>
            <w:tcW w:w="1353" w:type="dxa"/>
            <w:noWrap/>
            <w:vAlign w:val="bottom"/>
            <w:hideMark/>
          </w:tcPr>
          <w:p w14:paraId="75EB8C08" w14:textId="572B812F" w:rsidR="000C70AC" w:rsidRPr="00660882" w:rsidRDefault="000C70AC" w:rsidP="008B2B16">
            <w:pPr>
              <w:spacing w:before="0" w:after="0"/>
              <w:jc w:val="center"/>
              <w:rPr>
                <w:rFonts w:ascii="Calibri" w:hAnsi="Calibri" w:cs="Calibri"/>
                <w:highlight w:val="darkGray"/>
                <w:lang w:val="en-US"/>
              </w:rPr>
            </w:pPr>
            <w:ins w:id="1485" w:author="Erik Hedlin" w:date="2020-10-19T14:08:00Z">
              <w:r w:rsidRPr="000C70AC">
                <w:rPr>
                  <w:rFonts w:ascii="Calibri" w:hAnsi="Calibri" w:cs="Calibri"/>
                  <w:color w:val="000000"/>
                </w:rPr>
                <w:t>0.00</w:t>
              </w:r>
            </w:ins>
            <w:del w:id="1486" w:author="Erik Hedlin" w:date="2020-10-19T14:08:00Z">
              <w:r w:rsidRPr="00660882" w:rsidDel="00775246">
                <w:rPr>
                  <w:rFonts w:ascii="Calibri" w:hAnsi="Calibri" w:cs="Calibri"/>
                  <w:color w:val="000000"/>
                </w:rPr>
                <w:delText>0.00</w:delText>
              </w:r>
            </w:del>
          </w:p>
        </w:tc>
        <w:tc>
          <w:tcPr>
            <w:tcW w:w="1353" w:type="dxa"/>
            <w:noWrap/>
            <w:vAlign w:val="bottom"/>
            <w:hideMark/>
          </w:tcPr>
          <w:p w14:paraId="68680F68" w14:textId="34E05196" w:rsidR="000C70AC" w:rsidRPr="00660882" w:rsidRDefault="000C70AC" w:rsidP="008B2B16">
            <w:pPr>
              <w:spacing w:before="0" w:after="0"/>
              <w:jc w:val="center"/>
              <w:rPr>
                <w:rFonts w:ascii="Calibri" w:hAnsi="Calibri" w:cs="Calibri"/>
                <w:highlight w:val="darkGray"/>
                <w:lang w:val="en-US"/>
              </w:rPr>
            </w:pPr>
            <w:ins w:id="1487" w:author="Erik Hedlin" w:date="2020-10-19T14:08:00Z">
              <w:r w:rsidRPr="000C70AC">
                <w:rPr>
                  <w:rFonts w:ascii="Calibri" w:hAnsi="Calibri" w:cs="Calibri"/>
                  <w:color w:val="000000"/>
                </w:rPr>
                <w:t>-567.70</w:t>
              </w:r>
            </w:ins>
            <w:del w:id="1488" w:author="Erik Hedlin" w:date="2020-10-19T14:08:00Z">
              <w:r w:rsidRPr="00660882" w:rsidDel="00775246">
                <w:rPr>
                  <w:rFonts w:ascii="Calibri" w:hAnsi="Calibri" w:cs="Calibri"/>
                  <w:color w:val="000000"/>
                </w:rPr>
                <w:delText>-405.89</w:delText>
              </w:r>
            </w:del>
          </w:p>
        </w:tc>
        <w:tc>
          <w:tcPr>
            <w:tcW w:w="1353" w:type="dxa"/>
            <w:noWrap/>
            <w:vAlign w:val="bottom"/>
            <w:hideMark/>
          </w:tcPr>
          <w:p w14:paraId="7B23F666" w14:textId="402EFB46" w:rsidR="000C70AC" w:rsidRPr="00660882" w:rsidRDefault="000C70AC" w:rsidP="008B2B16">
            <w:pPr>
              <w:spacing w:before="0" w:after="0"/>
              <w:jc w:val="center"/>
              <w:rPr>
                <w:rFonts w:ascii="Calibri" w:hAnsi="Calibri" w:cs="Calibri"/>
                <w:highlight w:val="darkGray"/>
                <w:lang w:val="en-US"/>
              </w:rPr>
            </w:pPr>
            <w:ins w:id="1489" w:author="Erik Hedlin" w:date="2020-10-19T14:08:00Z">
              <w:r w:rsidRPr="000C70AC">
                <w:rPr>
                  <w:rFonts w:ascii="Calibri" w:hAnsi="Calibri" w:cs="Calibri"/>
                  <w:color w:val="000000"/>
                </w:rPr>
                <w:t>1.00</w:t>
              </w:r>
            </w:ins>
            <w:del w:id="1490" w:author="Erik Hedlin" w:date="2020-10-19T14:08:00Z">
              <w:r w:rsidRPr="00660882" w:rsidDel="00775246">
                <w:rPr>
                  <w:rFonts w:ascii="Calibri" w:hAnsi="Calibri" w:cs="Calibri"/>
                  <w:color w:val="000000"/>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8B2B16">
            <w:pPr>
              <w:spacing w:before="0" w:after="0"/>
              <w:rPr>
                <w:highlight w:val="darkGray"/>
                <w:lang w:val="en-US"/>
              </w:rPr>
            </w:pPr>
            <w:del w:id="1491" w:author="Erik Hedlin" w:date="2020-10-19T14:07:00Z">
              <w:r w:rsidRPr="00F76342" w:rsidDel="000C70AC">
                <w:rPr>
                  <w:rFonts w:cs="Calibri"/>
                  <w:color w:val="000000"/>
                </w:rPr>
                <w:delText>psi + ε + γ + p(year)</w:delText>
              </w:r>
            </w:del>
            <w:ins w:id="1492" w:author="Erik Hedlin" w:date="2020-10-19T14:07:00Z">
              <w:r>
                <w:rPr>
                  <w:rFonts w:cs="Calibri"/>
                  <w:color w:val="000000"/>
                </w:rPr>
                <w:t>Distance to disturbance</w:t>
              </w:r>
            </w:ins>
          </w:p>
        </w:tc>
        <w:tc>
          <w:tcPr>
            <w:tcW w:w="1353" w:type="dxa"/>
            <w:noWrap/>
            <w:vAlign w:val="bottom"/>
            <w:hideMark/>
          </w:tcPr>
          <w:p w14:paraId="569938DA" w14:textId="5B8AE8EE" w:rsidR="000C70AC" w:rsidRPr="00660882" w:rsidRDefault="000C70AC" w:rsidP="008B2B16">
            <w:pPr>
              <w:spacing w:before="0" w:after="0"/>
              <w:jc w:val="center"/>
              <w:rPr>
                <w:rFonts w:ascii="Calibri" w:hAnsi="Calibri" w:cs="Calibri"/>
                <w:highlight w:val="darkGray"/>
                <w:lang w:val="en-US"/>
              </w:rPr>
            </w:pPr>
            <w:ins w:id="1493" w:author="Erik Hedlin" w:date="2020-10-19T14:08:00Z">
              <w:r w:rsidRPr="000C70AC">
                <w:rPr>
                  <w:rFonts w:ascii="Calibri" w:hAnsi="Calibri" w:cs="Calibri"/>
                  <w:color w:val="000000"/>
                </w:rPr>
                <w:t>1169.22</w:t>
              </w:r>
            </w:ins>
            <w:del w:id="1494" w:author="Erik Hedlin" w:date="2020-10-19T14:08:00Z">
              <w:r w:rsidRPr="00660882" w:rsidDel="00775246">
                <w:rPr>
                  <w:rFonts w:ascii="Calibri" w:hAnsi="Calibri" w:cs="Calibri"/>
                  <w:color w:val="000000"/>
                </w:rPr>
                <w:delText>872.26</w:delText>
              </w:r>
            </w:del>
          </w:p>
        </w:tc>
        <w:tc>
          <w:tcPr>
            <w:tcW w:w="1353" w:type="dxa"/>
            <w:noWrap/>
            <w:vAlign w:val="bottom"/>
            <w:hideMark/>
          </w:tcPr>
          <w:p w14:paraId="4F26E5A7" w14:textId="3971008D" w:rsidR="000C70AC" w:rsidRPr="00660882" w:rsidRDefault="000C70AC" w:rsidP="008B2B16">
            <w:pPr>
              <w:spacing w:before="0" w:after="0"/>
              <w:jc w:val="center"/>
              <w:rPr>
                <w:rFonts w:ascii="Calibri" w:hAnsi="Calibri" w:cs="Calibri"/>
                <w:highlight w:val="darkGray"/>
                <w:lang w:val="en-US"/>
              </w:rPr>
            </w:pPr>
            <w:ins w:id="1495" w:author="Erik Hedlin" w:date="2020-10-19T14:08:00Z">
              <w:r w:rsidRPr="000C70AC">
                <w:rPr>
                  <w:rFonts w:ascii="Calibri" w:hAnsi="Calibri" w:cs="Calibri"/>
                  <w:color w:val="000000"/>
                </w:rPr>
                <w:t>45.17</w:t>
              </w:r>
            </w:ins>
            <w:del w:id="1496" w:author="Erik Hedlin" w:date="2020-10-19T14:08:00Z">
              <w:r w:rsidRPr="00660882" w:rsidDel="00775246">
                <w:rPr>
                  <w:rFonts w:ascii="Calibri" w:hAnsi="Calibri" w:cs="Calibri"/>
                  <w:color w:val="000000"/>
                </w:rPr>
                <w:delText>46.32</w:delText>
              </w:r>
            </w:del>
          </w:p>
        </w:tc>
        <w:tc>
          <w:tcPr>
            <w:tcW w:w="1352" w:type="dxa"/>
            <w:noWrap/>
            <w:vAlign w:val="bottom"/>
            <w:hideMark/>
          </w:tcPr>
          <w:p w14:paraId="22450512" w14:textId="09AFD77C" w:rsidR="000C70AC" w:rsidRPr="00660882" w:rsidRDefault="000C70AC" w:rsidP="008B2B16">
            <w:pPr>
              <w:spacing w:before="0" w:after="0"/>
              <w:jc w:val="center"/>
              <w:rPr>
                <w:rFonts w:ascii="Calibri" w:hAnsi="Calibri" w:cs="Calibri"/>
                <w:highlight w:val="darkGray"/>
                <w:lang w:val="en-US"/>
              </w:rPr>
            </w:pPr>
            <w:ins w:id="1497" w:author="Erik Hedlin" w:date="2020-10-19T14:08:00Z">
              <w:r w:rsidRPr="000C70AC">
                <w:rPr>
                  <w:rFonts w:ascii="Calibri" w:hAnsi="Calibri" w:cs="Calibri"/>
                  <w:color w:val="000000"/>
                </w:rPr>
                <w:t>0.00</w:t>
              </w:r>
            </w:ins>
            <w:del w:id="1498" w:author="Erik Hedlin" w:date="2020-10-19T14:08:00Z">
              <w:r w:rsidRPr="00660882" w:rsidDel="00775246">
                <w:rPr>
                  <w:rFonts w:ascii="Calibri" w:hAnsi="Calibri" w:cs="Calibri"/>
                  <w:color w:val="000000"/>
                </w:rPr>
                <w:delText>0.00</w:delText>
              </w:r>
            </w:del>
          </w:p>
        </w:tc>
        <w:tc>
          <w:tcPr>
            <w:tcW w:w="1353" w:type="dxa"/>
            <w:noWrap/>
            <w:vAlign w:val="bottom"/>
            <w:hideMark/>
          </w:tcPr>
          <w:p w14:paraId="4CE04F5E" w14:textId="7300FA6E" w:rsidR="000C70AC" w:rsidRPr="00660882" w:rsidRDefault="000C70AC" w:rsidP="008B2B16">
            <w:pPr>
              <w:spacing w:before="0" w:after="0"/>
              <w:jc w:val="center"/>
              <w:rPr>
                <w:rFonts w:ascii="Calibri" w:hAnsi="Calibri" w:cs="Calibri"/>
                <w:highlight w:val="darkGray"/>
                <w:lang w:val="en-US"/>
              </w:rPr>
            </w:pPr>
            <w:ins w:id="1499" w:author="Erik Hedlin" w:date="2020-10-19T14:08:00Z">
              <w:r w:rsidRPr="000C70AC">
                <w:rPr>
                  <w:rFonts w:ascii="Calibri" w:hAnsi="Calibri" w:cs="Calibri"/>
                  <w:color w:val="000000"/>
                </w:rPr>
                <w:t>0.00</w:t>
              </w:r>
            </w:ins>
            <w:del w:id="1500" w:author="Erik Hedlin" w:date="2020-10-19T14:08:00Z">
              <w:r w:rsidRPr="00660882" w:rsidDel="00775246">
                <w:rPr>
                  <w:rFonts w:ascii="Calibri" w:hAnsi="Calibri" w:cs="Calibri"/>
                  <w:color w:val="000000"/>
                </w:rPr>
                <w:delText>0.00</w:delText>
              </w:r>
            </w:del>
          </w:p>
        </w:tc>
        <w:tc>
          <w:tcPr>
            <w:tcW w:w="1353" w:type="dxa"/>
            <w:noWrap/>
            <w:vAlign w:val="bottom"/>
            <w:hideMark/>
          </w:tcPr>
          <w:p w14:paraId="54519C18" w14:textId="5F70740A" w:rsidR="000C70AC" w:rsidRPr="00660882" w:rsidRDefault="000C70AC" w:rsidP="008B2B16">
            <w:pPr>
              <w:spacing w:before="0" w:after="0"/>
              <w:jc w:val="center"/>
              <w:rPr>
                <w:rFonts w:ascii="Calibri" w:hAnsi="Calibri" w:cs="Calibri"/>
                <w:highlight w:val="darkGray"/>
                <w:lang w:val="en-US"/>
              </w:rPr>
            </w:pPr>
            <w:ins w:id="1501" w:author="Erik Hedlin" w:date="2020-10-19T14:08:00Z">
              <w:r w:rsidRPr="000C70AC">
                <w:rPr>
                  <w:rFonts w:ascii="Calibri" w:hAnsi="Calibri" w:cs="Calibri"/>
                  <w:color w:val="000000"/>
                </w:rPr>
                <w:t>-566.89</w:t>
              </w:r>
            </w:ins>
            <w:del w:id="1502" w:author="Erik Hedlin" w:date="2020-10-19T14:08:00Z">
              <w:r w:rsidRPr="00660882" w:rsidDel="00775246">
                <w:rPr>
                  <w:rFonts w:ascii="Calibri" w:hAnsi="Calibri" w:cs="Calibri"/>
                  <w:color w:val="000000"/>
                </w:rPr>
                <w:delText>-423.46</w:delText>
              </w:r>
            </w:del>
          </w:p>
        </w:tc>
        <w:tc>
          <w:tcPr>
            <w:tcW w:w="1353" w:type="dxa"/>
            <w:noWrap/>
            <w:vAlign w:val="bottom"/>
            <w:hideMark/>
          </w:tcPr>
          <w:p w14:paraId="59DE217B" w14:textId="11A57AB1" w:rsidR="000C70AC" w:rsidRPr="00660882" w:rsidRDefault="000C70AC" w:rsidP="008B2B16">
            <w:pPr>
              <w:spacing w:before="0" w:after="0"/>
              <w:jc w:val="center"/>
              <w:rPr>
                <w:rFonts w:ascii="Calibri" w:hAnsi="Calibri" w:cs="Calibri"/>
                <w:highlight w:val="darkGray"/>
                <w:lang w:val="en-US"/>
              </w:rPr>
            </w:pPr>
            <w:ins w:id="1503" w:author="Erik Hedlin" w:date="2020-10-19T14:08:00Z">
              <w:r w:rsidRPr="000C70AC">
                <w:rPr>
                  <w:rFonts w:ascii="Calibri" w:hAnsi="Calibri" w:cs="Calibri"/>
                  <w:color w:val="000000"/>
                </w:rPr>
                <w:t>1.00</w:t>
              </w:r>
            </w:ins>
            <w:del w:id="1504" w:author="Erik Hedlin" w:date="2020-10-19T14:08:00Z">
              <w:r w:rsidRPr="00660882" w:rsidDel="00775246">
                <w:rPr>
                  <w:rFonts w:ascii="Calibri" w:hAnsi="Calibri" w:cs="Calibri"/>
                  <w:color w:val="000000"/>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8B2B16">
            <w:pPr>
              <w:spacing w:before="0" w:after="0"/>
              <w:rPr>
                <w:highlight w:val="darkGray"/>
                <w:lang w:val="en-US"/>
              </w:rPr>
            </w:pPr>
            <w:del w:id="1505" w:author="Erik Hedlin" w:date="2020-10-19T14:07:00Z">
              <w:r w:rsidRPr="00F76342" w:rsidDel="000C70AC">
                <w:rPr>
                  <w:rFonts w:cs="Calibri"/>
                  <w:color w:val="000000"/>
                </w:rPr>
                <w:delText>psi + ε + γ(dist2dist) + p</w:delText>
              </w:r>
            </w:del>
            <w:ins w:id="1506" w:author="Erik Hedlin" w:date="2020-10-19T14:07:00Z">
              <w:r>
                <w:rPr>
                  <w:rFonts w:cs="Calibri"/>
                  <w:color w:val="000000"/>
                </w:rPr>
                <w:t>NDVI</w:t>
              </w:r>
            </w:ins>
          </w:p>
        </w:tc>
        <w:tc>
          <w:tcPr>
            <w:tcW w:w="1353" w:type="dxa"/>
            <w:noWrap/>
            <w:vAlign w:val="bottom"/>
            <w:hideMark/>
          </w:tcPr>
          <w:p w14:paraId="60D799D5" w14:textId="590CC9E0" w:rsidR="000C70AC" w:rsidRPr="00660882" w:rsidRDefault="000C70AC" w:rsidP="008B2B16">
            <w:pPr>
              <w:spacing w:before="0" w:after="0"/>
              <w:jc w:val="center"/>
              <w:rPr>
                <w:rFonts w:ascii="Calibri" w:hAnsi="Calibri" w:cs="Calibri"/>
                <w:highlight w:val="darkGray"/>
                <w:lang w:val="en-US"/>
              </w:rPr>
            </w:pPr>
            <w:ins w:id="1507" w:author="Erik Hedlin" w:date="2020-10-19T14:08:00Z">
              <w:r w:rsidRPr="000C70AC">
                <w:rPr>
                  <w:rFonts w:ascii="Calibri" w:hAnsi="Calibri" w:cs="Calibri"/>
                  <w:color w:val="000000"/>
                </w:rPr>
                <w:t>1186.82</w:t>
              </w:r>
            </w:ins>
            <w:del w:id="1508" w:author="Erik Hedlin" w:date="2020-10-19T14:08:00Z">
              <w:r w:rsidRPr="00660882" w:rsidDel="00775246">
                <w:rPr>
                  <w:rFonts w:ascii="Calibri" w:hAnsi="Calibri" w:cs="Calibri"/>
                  <w:color w:val="000000"/>
                </w:rPr>
                <w:delText>936.30</w:delText>
              </w:r>
            </w:del>
          </w:p>
        </w:tc>
        <w:tc>
          <w:tcPr>
            <w:tcW w:w="1353" w:type="dxa"/>
            <w:noWrap/>
            <w:vAlign w:val="bottom"/>
            <w:hideMark/>
          </w:tcPr>
          <w:p w14:paraId="4A3574BE" w14:textId="321D35D3" w:rsidR="000C70AC" w:rsidRPr="00660882" w:rsidRDefault="000C70AC" w:rsidP="008B2B16">
            <w:pPr>
              <w:spacing w:before="0" w:after="0"/>
              <w:jc w:val="center"/>
              <w:rPr>
                <w:rFonts w:ascii="Calibri" w:hAnsi="Calibri" w:cs="Calibri"/>
                <w:highlight w:val="darkGray"/>
                <w:lang w:val="en-US"/>
              </w:rPr>
            </w:pPr>
            <w:ins w:id="1509" w:author="Erik Hedlin" w:date="2020-10-19T14:08:00Z">
              <w:r w:rsidRPr="000C70AC">
                <w:rPr>
                  <w:rFonts w:ascii="Calibri" w:hAnsi="Calibri" w:cs="Calibri"/>
                  <w:color w:val="000000"/>
                </w:rPr>
                <w:t>62.77</w:t>
              </w:r>
            </w:ins>
            <w:del w:id="1510" w:author="Erik Hedlin" w:date="2020-10-19T14:08:00Z">
              <w:r w:rsidRPr="00660882" w:rsidDel="00775246">
                <w:rPr>
                  <w:rFonts w:ascii="Calibri" w:hAnsi="Calibri" w:cs="Calibri"/>
                  <w:color w:val="000000"/>
                </w:rPr>
                <w:delText>110.36</w:delText>
              </w:r>
            </w:del>
          </w:p>
        </w:tc>
        <w:tc>
          <w:tcPr>
            <w:tcW w:w="1352" w:type="dxa"/>
            <w:noWrap/>
            <w:vAlign w:val="bottom"/>
            <w:hideMark/>
          </w:tcPr>
          <w:p w14:paraId="7FCC7A3B" w14:textId="07243417" w:rsidR="000C70AC" w:rsidRPr="00660882" w:rsidRDefault="000C70AC" w:rsidP="008B2B16">
            <w:pPr>
              <w:spacing w:before="0" w:after="0"/>
              <w:jc w:val="center"/>
              <w:rPr>
                <w:rFonts w:ascii="Calibri" w:hAnsi="Calibri" w:cs="Calibri"/>
                <w:highlight w:val="darkGray"/>
                <w:lang w:val="en-US"/>
              </w:rPr>
            </w:pPr>
            <w:ins w:id="1511" w:author="Erik Hedlin" w:date="2020-10-19T14:08:00Z">
              <w:r w:rsidRPr="000C70AC">
                <w:rPr>
                  <w:rFonts w:ascii="Calibri" w:hAnsi="Calibri" w:cs="Calibri"/>
                  <w:color w:val="000000"/>
                </w:rPr>
                <w:t>0.00</w:t>
              </w:r>
            </w:ins>
            <w:del w:id="1512" w:author="Erik Hedlin" w:date="2020-10-19T14:08:00Z">
              <w:r w:rsidRPr="00660882" w:rsidDel="00775246">
                <w:rPr>
                  <w:rFonts w:ascii="Calibri" w:hAnsi="Calibri" w:cs="Calibri"/>
                  <w:color w:val="000000"/>
                </w:rPr>
                <w:delText>0.00</w:delText>
              </w:r>
            </w:del>
          </w:p>
        </w:tc>
        <w:tc>
          <w:tcPr>
            <w:tcW w:w="1353" w:type="dxa"/>
            <w:noWrap/>
            <w:vAlign w:val="bottom"/>
            <w:hideMark/>
          </w:tcPr>
          <w:p w14:paraId="627A2823" w14:textId="755F18CF" w:rsidR="000C70AC" w:rsidRPr="00660882" w:rsidRDefault="000C70AC" w:rsidP="008B2B16">
            <w:pPr>
              <w:spacing w:before="0" w:after="0"/>
              <w:jc w:val="center"/>
              <w:rPr>
                <w:rFonts w:ascii="Calibri" w:hAnsi="Calibri" w:cs="Calibri"/>
                <w:highlight w:val="darkGray"/>
                <w:lang w:val="en-US"/>
              </w:rPr>
            </w:pPr>
            <w:ins w:id="1513" w:author="Erik Hedlin" w:date="2020-10-19T14:08:00Z">
              <w:r w:rsidRPr="000C70AC">
                <w:rPr>
                  <w:rFonts w:ascii="Calibri" w:hAnsi="Calibri" w:cs="Calibri"/>
                  <w:color w:val="000000"/>
                </w:rPr>
                <w:t>0.00</w:t>
              </w:r>
            </w:ins>
            <w:del w:id="1514" w:author="Erik Hedlin" w:date="2020-10-19T14:08:00Z">
              <w:r w:rsidRPr="00660882" w:rsidDel="00775246">
                <w:rPr>
                  <w:rFonts w:ascii="Calibri" w:hAnsi="Calibri" w:cs="Calibri"/>
                  <w:color w:val="000000"/>
                </w:rPr>
                <w:delText>0.00</w:delText>
              </w:r>
            </w:del>
          </w:p>
        </w:tc>
        <w:tc>
          <w:tcPr>
            <w:tcW w:w="1353" w:type="dxa"/>
            <w:noWrap/>
            <w:vAlign w:val="bottom"/>
            <w:hideMark/>
          </w:tcPr>
          <w:p w14:paraId="0362A68D" w14:textId="469EB126" w:rsidR="000C70AC" w:rsidRPr="00660882" w:rsidRDefault="000C70AC" w:rsidP="008B2B16">
            <w:pPr>
              <w:spacing w:before="0" w:after="0"/>
              <w:jc w:val="center"/>
              <w:rPr>
                <w:rFonts w:ascii="Calibri" w:hAnsi="Calibri" w:cs="Calibri"/>
                <w:highlight w:val="darkGray"/>
                <w:lang w:val="en-US"/>
              </w:rPr>
            </w:pPr>
            <w:ins w:id="1515" w:author="Erik Hedlin" w:date="2020-10-19T14:08:00Z">
              <w:r w:rsidRPr="000C70AC">
                <w:rPr>
                  <w:rFonts w:ascii="Calibri" w:hAnsi="Calibri" w:cs="Calibri"/>
                  <w:color w:val="000000"/>
                </w:rPr>
                <w:t>-575.68</w:t>
              </w:r>
            </w:ins>
            <w:del w:id="1516" w:author="Erik Hedlin" w:date="2020-10-19T14:08:00Z">
              <w:r w:rsidRPr="00660882" w:rsidDel="00775246">
                <w:rPr>
                  <w:rFonts w:ascii="Calibri" w:hAnsi="Calibri" w:cs="Calibri"/>
                  <w:color w:val="000000"/>
                </w:rPr>
                <w:delText>-462.79</w:delText>
              </w:r>
            </w:del>
          </w:p>
        </w:tc>
        <w:tc>
          <w:tcPr>
            <w:tcW w:w="1353" w:type="dxa"/>
            <w:noWrap/>
            <w:vAlign w:val="bottom"/>
            <w:hideMark/>
          </w:tcPr>
          <w:p w14:paraId="7A9C2EE9" w14:textId="5B9EE58D" w:rsidR="000C70AC" w:rsidRPr="00660882" w:rsidRDefault="000C70AC" w:rsidP="008B2B16">
            <w:pPr>
              <w:spacing w:before="0" w:after="0"/>
              <w:jc w:val="center"/>
              <w:rPr>
                <w:rFonts w:ascii="Calibri" w:hAnsi="Calibri" w:cs="Calibri"/>
                <w:highlight w:val="darkGray"/>
                <w:lang w:val="en-US"/>
              </w:rPr>
            </w:pPr>
            <w:ins w:id="1517" w:author="Erik Hedlin" w:date="2020-10-19T14:08:00Z">
              <w:r w:rsidRPr="000C70AC">
                <w:rPr>
                  <w:rFonts w:ascii="Calibri" w:hAnsi="Calibri" w:cs="Calibri"/>
                  <w:color w:val="000000"/>
                </w:rPr>
                <w:t>1.00</w:t>
              </w:r>
            </w:ins>
            <w:del w:id="1518" w:author="Erik Hedlin" w:date="2020-10-19T14:08:00Z">
              <w:r w:rsidRPr="00660882" w:rsidDel="00775246">
                <w:rPr>
                  <w:rFonts w:ascii="Calibri" w:hAnsi="Calibri" w:cs="Calibri"/>
                  <w:color w:val="000000"/>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8B2B16">
            <w:pPr>
              <w:spacing w:before="0" w:after="0"/>
              <w:rPr>
                <w:highlight w:val="darkGray"/>
                <w:lang w:val="en-US"/>
              </w:rPr>
            </w:pPr>
            <w:del w:id="1519" w:author="Erik Hedlin" w:date="2020-10-19T14:07:00Z">
              <w:r w:rsidRPr="00F76342" w:rsidDel="000C70AC">
                <w:rPr>
                  <w:rFonts w:cs="Calibri"/>
                  <w:color w:val="000000"/>
                </w:rPr>
                <w:delText>psi + ε(dnon) + γ + p</w:delText>
              </w:r>
            </w:del>
            <w:ins w:id="1520" w:author="Erik Hedlin" w:date="2020-10-19T14:07:00Z">
              <w:r>
                <w:rPr>
                  <w:rFonts w:cs="Calibri"/>
                  <w:color w:val="000000"/>
                </w:rPr>
                <w:t>Distance to nearest occupied neighbour</w:t>
              </w:r>
            </w:ins>
          </w:p>
        </w:tc>
        <w:tc>
          <w:tcPr>
            <w:tcW w:w="1353" w:type="dxa"/>
            <w:noWrap/>
            <w:vAlign w:val="bottom"/>
            <w:hideMark/>
          </w:tcPr>
          <w:p w14:paraId="2A5232E0" w14:textId="1EEEABC9" w:rsidR="000C70AC" w:rsidRPr="00660882" w:rsidRDefault="000C70AC" w:rsidP="008B2B16">
            <w:pPr>
              <w:spacing w:before="0" w:after="0"/>
              <w:jc w:val="center"/>
              <w:rPr>
                <w:rFonts w:ascii="Calibri" w:hAnsi="Calibri" w:cs="Calibri"/>
                <w:highlight w:val="darkGray"/>
                <w:lang w:val="en-US"/>
              </w:rPr>
            </w:pPr>
            <w:ins w:id="1521" w:author="Erik Hedlin" w:date="2020-10-19T14:08:00Z">
              <w:r w:rsidRPr="000C70AC">
                <w:rPr>
                  <w:rFonts w:ascii="Calibri" w:hAnsi="Calibri" w:cs="Calibri"/>
                  <w:color w:val="000000"/>
                </w:rPr>
                <w:t>1254.56</w:t>
              </w:r>
            </w:ins>
            <w:del w:id="1522" w:author="Erik Hedlin" w:date="2020-10-19T14:08:00Z">
              <w:r w:rsidRPr="00660882" w:rsidDel="00775246">
                <w:rPr>
                  <w:rFonts w:ascii="Calibri" w:hAnsi="Calibri" w:cs="Calibri"/>
                  <w:color w:val="000000"/>
                </w:rPr>
                <w:delText>936.78</w:delText>
              </w:r>
            </w:del>
          </w:p>
        </w:tc>
        <w:tc>
          <w:tcPr>
            <w:tcW w:w="1353" w:type="dxa"/>
            <w:noWrap/>
            <w:vAlign w:val="bottom"/>
            <w:hideMark/>
          </w:tcPr>
          <w:p w14:paraId="2E7672AC" w14:textId="678EA608" w:rsidR="000C70AC" w:rsidRPr="00660882" w:rsidRDefault="000C70AC" w:rsidP="008B2B16">
            <w:pPr>
              <w:spacing w:before="0" w:after="0"/>
              <w:jc w:val="center"/>
              <w:rPr>
                <w:rFonts w:ascii="Calibri" w:hAnsi="Calibri" w:cs="Calibri"/>
                <w:highlight w:val="darkGray"/>
                <w:lang w:val="en-US"/>
              </w:rPr>
            </w:pPr>
            <w:ins w:id="1523" w:author="Erik Hedlin" w:date="2020-10-19T14:08:00Z">
              <w:r w:rsidRPr="000C70AC">
                <w:rPr>
                  <w:rFonts w:ascii="Calibri" w:hAnsi="Calibri" w:cs="Calibri"/>
                  <w:color w:val="000000"/>
                </w:rPr>
                <w:t>130.51</w:t>
              </w:r>
            </w:ins>
            <w:del w:id="1524" w:author="Erik Hedlin" w:date="2020-10-19T14:08:00Z">
              <w:r w:rsidRPr="00660882" w:rsidDel="00775246">
                <w:rPr>
                  <w:rFonts w:ascii="Calibri" w:hAnsi="Calibri" w:cs="Calibri"/>
                  <w:color w:val="000000"/>
                </w:rPr>
                <w:delText>110.84</w:delText>
              </w:r>
            </w:del>
          </w:p>
        </w:tc>
        <w:tc>
          <w:tcPr>
            <w:tcW w:w="1352" w:type="dxa"/>
            <w:noWrap/>
            <w:vAlign w:val="bottom"/>
            <w:hideMark/>
          </w:tcPr>
          <w:p w14:paraId="111A0C46" w14:textId="00940C4D" w:rsidR="000C70AC" w:rsidRPr="00660882" w:rsidRDefault="000C70AC" w:rsidP="008B2B16">
            <w:pPr>
              <w:spacing w:before="0" w:after="0"/>
              <w:jc w:val="center"/>
              <w:rPr>
                <w:rFonts w:ascii="Calibri" w:hAnsi="Calibri" w:cs="Calibri"/>
                <w:highlight w:val="darkGray"/>
                <w:lang w:val="en-US"/>
              </w:rPr>
            </w:pPr>
            <w:ins w:id="1525" w:author="Erik Hedlin" w:date="2020-10-19T14:08:00Z">
              <w:r w:rsidRPr="000C70AC">
                <w:rPr>
                  <w:rFonts w:ascii="Calibri" w:hAnsi="Calibri" w:cs="Calibri"/>
                  <w:color w:val="000000"/>
                </w:rPr>
                <w:t>0.00</w:t>
              </w:r>
            </w:ins>
            <w:del w:id="1526" w:author="Erik Hedlin" w:date="2020-10-19T14:08:00Z">
              <w:r w:rsidRPr="00660882" w:rsidDel="00775246">
                <w:rPr>
                  <w:rFonts w:ascii="Calibri" w:hAnsi="Calibri" w:cs="Calibri"/>
                  <w:color w:val="000000"/>
                </w:rPr>
                <w:delText>0.00</w:delText>
              </w:r>
            </w:del>
          </w:p>
        </w:tc>
        <w:tc>
          <w:tcPr>
            <w:tcW w:w="1353" w:type="dxa"/>
            <w:noWrap/>
            <w:vAlign w:val="bottom"/>
            <w:hideMark/>
          </w:tcPr>
          <w:p w14:paraId="2F55A077" w14:textId="418C5D05" w:rsidR="000C70AC" w:rsidRPr="00660882" w:rsidRDefault="000C70AC" w:rsidP="008B2B16">
            <w:pPr>
              <w:spacing w:before="0" w:after="0"/>
              <w:jc w:val="center"/>
              <w:rPr>
                <w:rFonts w:ascii="Calibri" w:hAnsi="Calibri" w:cs="Calibri"/>
                <w:highlight w:val="darkGray"/>
                <w:lang w:val="en-US"/>
              </w:rPr>
            </w:pPr>
            <w:ins w:id="1527" w:author="Erik Hedlin" w:date="2020-10-19T14:08:00Z">
              <w:r w:rsidRPr="000C70AC">
                <w:rPr>
                  <w:rFonts w:ascii="Calibri" w:hAnsi="Calibri" w:cs="Calibri"/>
                  <w:color w:val="000000"/>
                </w:rPr>
                <w:t>0.00</w:t>
              </w:r>
            </w:ins>
            <w:del w:id="1528" w:author="Erik Hedlin" w:date="2020-10-19T14:08:00Z">
              <w:r w:rsidRPr="00660882" w:rsidDel="00775246">
                <w:rPr>
                  <w:rFonts w:ascii="Calibri" w:hAnsi="Calibri" w:cs="Calibri"/>
                  <w:color w:val="000000"/>
                </w:rPr>
                <w:delText>0.00</w:delText>
              </w:r>
            </w:del>
          </w:p>
        </w:tc>
        <w:tc>
          <w:tcPr>
            <w:tcW w:w="1353" w:type="dxa"/>
            <w:noWrap/>
            <w:vAlign w:val="bottom"/>
            <w:hideMark/>
          </w:tcPr>
          <w:p w14:paraId="02F9B034" w14:textId="6D600793" w:rsidR="000C70AC" w:rsidRPr="00660882" w:rsidRDefault="000C70AC" w:rsidP="008B2B16">
            <w:pPr>
              <w:spacing w:before="0" w:after="0"/>
              <w:jc w:val="center"/>
              <w:rPr>
                <w:rFonts w:ascii="Calibri" w:hAnsi="Calibri" w:cs="Calibri"/>
                <w:highlight w:val="darkGray"/>
                <w:lang w:val="en-US"/>
              </w:rPr>
            </w:pPr>
            <w:ins w:id="1529" w:author="Erik Hedlin" w:date="2020-10-19T14:08:00Z">
              <w:r w:rsidRPr="000C70AC">
                <w:rPr>
                  <w:rFonts w:ascii="Calibri" w:hAnsi="Calibri" w:cs="Calibri"/>
                  <w:color w:val="000000"/>
                </w:rPr>
                <w:t>-620.85</w:t>
              </w:r>
            </w:ins>
            <w:del w:id="1530" w:author="Erik Hedlin" w:date="2020-10-19T14:08:00Z">
              <w:r w:rsidRPr="00660882" w:rsidDel="00775246">
                <w:rPr>
                  <w:rFonts w:ascii="Calibri" w:hAnsi="Calibri" w:cs="Calibri"/>
                  <w:color w:val="000000"/>
                </w:rPr>
                <w:delText>-463.03</w:delText>
              </w:r>
            </w:del>
          </w:p>
        </w:tc>
        <w:tc>
          <w:tcPr>
            <w:tcW w:w="1353" w:type="dxa"/>
            <w:noWrap/>
            <w:vAlign w:val="bottom"/>
            <w:hideMark/>
          </w:tcPr>
          <w:p w14:paraId="3FE96C7E" w14:textId="24AF61B7" w:rsidR="000C70AC" w:rsidRPr="00660882" w:rsidRDefault="000C70AC" w:rsidP="008B2B16">
            <w:pPr>
              <w:spacing w:before="0" w:after="0"/>
              <w:jc w:val="center"/>
              <w:rPr>
                <w:rFonts w:ascii="Calibri" w:hAnsi="Calibri" w:cs="Calibri"/>
                <w:highlight w:val="darkGray"/>
                <w:lang w:val="en-US"/>
              </w:rPr>
            </w:pPr>
            <w:ins w:id="1531" w:author="Erik Hedlin" w:date="2020-10-19T14:08:00Z">
              <w:r w:rsidRPr="000C70AC">
                <w:rPr>
                  <w:rFonts w:ascii="Calibri" w:hAnsi="Calibri" w:cs="Calibri"/>
                  <w:color w:val="000000"/>
                </w:rPr>
                <w:t>1.00</w:t>
              </w:r>
            </w:ins>
            <w:del w:id="1532" w:author="Erik Hedlin" w:date="2020-10-19T14:08:00Z">
              <w:r w:rsidRPr="00660882" w:rsidDel="00775246">
                <w:rPr>
                  <w:rFonts w:ascii="Calibri" w:hAnsi="Calibri" w:cs="Calibri"/>
                  <w:color w:val="000000"/>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21"/>
          <w:headerReference w:type="first" r:id="rId22"/>
          <w:pgSz w:w="15840" w:h="12240" w:orient="landscape" w:code="1"/>
          <w:pgMar w:top="1077" w:right="1440" w:bottom="1077" w:left="1440" w:header="578" w:footer="964" w:gutter="0"/>
          <w:cols w:space="708"/>
          <w:docGrid w:linePitch="360"/>
        </w:sectPr>
      </w:pPr>
    </w:p>
    <w:p w14:paraId="384CA5EB" w14:textId="0E16119D" w:rsidR="00DF37B5" w:rsidRDefault="00DF37B5" w:rsidP="00DF37B5">
      <w:pPr>
        <w:pStyle w:val="Heading4"/>
        <w:numPr>
          <w:ilvl w:val="0"/>
          <w:numId w:val="0"/>
        </w:numPr>
        <w:rPr>
          <w:ins w:id="1533" w:author="AlastairF" w:date="2020-11-02T15:52:00Z"/>
        </w:rPr>
      </w:pPr>
      <w:r w:rsidRPr="006A7656">
        <w:lastRenderedPageBreak/>
        <w:t>5.2.6.4 Reproductive Success</w:t>
      </w:r>
      <w:bookmarkEnd w:id="1139"/>
    </w:p>
    <w:p w14:paraId="2B738D9C" w14:textId="2279D91E" w:rsidR="00AC00BF" w:rsidRPr="00AC00BF" w:rsidRDefault="00AC00BF" w:rsidP="0066540A">
      <w:pPr>
        <w:pStyle w:val="Heading6"/>
      </w:pPr>
      <w:ins w:id="1534" w:author="AlastairF" w:date="2020-11-02T15:52:00Z">
        <w:r>
          <w:t>Brood Size</w:t>
        </w:r>
      </w:ins>
    </w:p>
    <w:p w14:paraId="6F85F0E6" w14:textId="26B047AF" w:rsidR="00DF37B5" w:rsidRPr="006A7656" w:rsidRDefault="00DF37B5" w:rsidP="00DF37B5">
      <w:pPr>
        <w:pStyle w:val="BodyText-EDI"/>
      </w:pPr>
      <w:r w:rsidRPr="006A7656">
        <w:t>Mean brood size for Peregrine Falcons and Rough-legged Hawks within the RMA in 20</w:t>
      </w:r>
      <w:ins w:id="1535" w:author="Erik Hedlin" w:date="2020-10-19T16:36:00Z">
        <w:r w:rsidR="009E6165">
          <w:t>20</w:t>
        </w:r>
      </w:ins>
      <w:del w:id="1536" w:author="Erik Hedlin" w:date="2020-10-19T16:36:00Z">
        <w:r w:rsidRPr="006A7656" w:rsidDel="009E6165">
          <w:delText>19</w:delText>
        </w:r>
      </w:del>
      <w:r w:rsidRPr="006A7656">
        <w:t xml:space="preserve"> was </w:t>
      </w:r>
      <w:del w:id="1537" w:author="Erik Hedlin" w:date="2020-10-19T16:36:00Z">
        <w:r w:rsidRPr="006A7656" w:rsidDel="009E6165">
          <w:delText>1.53</w:delText>
        </w:r>
      </w:del>
      <w:ins w:id="1538" w:author="Erik Hedlin" w:date="2020-10-19T16:36:00Z">
        <w:r w:rsidR="009E6165">
          <w:t>2.38</w:t>
        </w:r>
      </w:ins>
      <w:r w:rsidRPr="006A7656">
        <w:t>±1.</w:t>
      </w:r>
      <w:del w:id="1539" w:author="Erik Hedlin" w:date="2020-10-19T16:36:00Z">
        <w:r w:rsidRPr="006A7656" w:rsidDel="009E6165">
          <w:delText xml:space="preserve">2 </w:delText>
        </w:r>
      </w:del>
      <w:ins w:id="1540" w:author="Erik Hedlin" w:date="2020-10-19T16:36:00Z">
        <w:r w:rsidR="009E6165">
          <w:t>0</w:t>
        </w:r>
        <w:r w:rsidR="009E6165" w:rsidRPr="006A7656">
          <w:t xml:space="preserve"> </w:t>
        </w:r>
      </w:ins>
      <w:r w:rsidRPr="006A7656">
        <w:t xml:space="preserve">and </w:t>
      </w:r>
      <w:del w:id="1541" w:author="Erik Hedlin" w:date="2020-10-19T16:36:00Z">
        <w:r w:rsidRPr="006A7656" w:rsidDel="009E6165">
          <w:delText>0.45</w:delText>
        </w:r>
      </w:del>
      <w:ins w:id="1542" w:author="Erik Hedlin" w:date="2020-10-19T16:36:00Z">
        <w:r w:rsidR="009E6165">
          <w:t>2.96</w:t>
        </w:r>
      </w:ins>
      <w:r w:rsidRPr="006A7656">
        <w:t>±1.</w:t>
      </w:r>
      <w:del w:id="1543" w:author="Erik Hedlin" w:date="2020-10-19T16:36:00Z">
        <w:r w:rsidRPr="006A7656" w:rsidDel="009E6165">
          <w:delText xml:space="preserve">04 </w:delText>
        </w:r>
      </w:del>
      <w:ins w:id="1544" w:author="Erik Hedlin" w:date="2020-10-19T16:36:00Z">
        <w:r w:rsidR="009E6165">
          <w:t>21</w:t>
        </w:r>
        <w:r w:rsidR="009E6165" w:rsidRPr="006A7656">
          <w:t xml:space="preserve"> </w:t>
        </w:r>
      </w:ins>
      <w:r w:rsidRPr="006A7656">
        <w:t>nestlings per fully-surveyed occupied site, respectively (</w:t>
      </w:r>
      <w:r w:rsidRPr="006A7656">
        <w:fldChar w:fldCharType="begin"/>
      </w:r>
      <w:r w:rsidRPr="006A7656">
        <w:instrText xml:space="preserve"> REF _Ref27990916 \h </w:instrText>
      </w:r>
      <w:r w:rsidR="00C4635C" w:rsidRPr="00660882">
        <w:instrText xml:space="preserve"> \* MERGEFORMAT </w:instrText>
      </w:r>
      <w:r w:rsidRPr="006A7656">
        <w:fldChar w:fldCharType="separate"/>
      </w:r>
      <w:r w:rsidRPr="006A7656">
        <w:t>Table </w:t>
      </w:r>
      <w:r w:rsidRPr="006A7656">
        <w:rPr>
          <w:noProof/>
        </w:rPr>
        <w:t>6</w:t>
      </w:r>
      <w:r w:rsidRPr="006A7656">
        <w:noBreakHyphen/>
      </w:r>
      <w:r w:rsidRPr="006A7656">
        <w:rPr>
          <w:noProof/>
        </w:rPr>
        <w:t>5</w:t>
      </w:r>
      <w:r w:rsidRPr="006A7656">
        <w:fldChar w:fldCharType="end"/>
      </w:r>
      <w:r w:rsidRPr="006A7656">
        <w:t xml:space="preserve">). These values are </w:t>
      </w:r>
      <w:ins w:id="1545" w:author="Erik Hedlin" w:date="2020-10-19T16:37:00Z">
        <w:del w:id="1546" w:author="AlastairF" w:date="2020-10-29T17:04:00Z">
          <w:r w:rsidR="009E6165" w:rsidDel="00577BF5">
            <w:delText xml:space="preserve">substantial </w:delText>
          </w:r>
        </w:del>
        <w:r w:rsidR="009E6165">
          <w:t xml:space="preserve">increases from </w:t>
        </w:r>
      </w:ins>
      <w:del w:id="1547" w:author="Erik Hedlin" w:date="2020-10-19T16:37:00Z">
        <w:r w:rsidRPr="006A7656" w:rsidDel="009E6165">
          <w:delText xml:space="preserve">within the range calculated for all survey years combined </w:delText>
        </w:r>
      </w:del>
      <w:ins w:id="1548" w:author="Erik Hedlin" w:date="2020-10-19T16:37:00Z">
        <w:r w:rsidR="009E6165">
          <w:t>previous years</w:t>
        </w:r>
      </w:ins>
      <w:ins w:id="1549" w:author="Erik Hedlin" w:date="2020-10-19T16:40:00Z">
        <w:r w:rsidR="009E6165">
          <w:t xml:space="preserve"> </w:t>
        </w:r>
      </w:ins>
      <w:r w:rsidRPr="006A7656">
        <w:t>(</w:t>
      </w:r>
      <w:del w:id="1550" w:author="Erik Hedlin" w:date="2020-10-19T16:38:00Z">
        <w:r w:rsidRPr="006A7656" w:rsidDel="009E6165">
          <w:delText xml:space="preserve">0.76±1.19 </w:delText>
        </w:r>
      </w:del>
      <w:ins w:id="1551" w:author="Erik Hedlin" w:date="2020-10-19T16:38:00Z">
        <w:r w:rsidR="009E6165">
          <w:t>0.9</w:t>
        </w:r>
      </w:ins>
      <w:ins w:id="1552" w:author="Erik Hedlin" w:date="2020-10-19T16:39:00Z">
        <w:r w:rsidR="009E6165">
          <w:t>0</w:t>
        </w:r>
      </w:ins>
      <w:ins w:id="1553" w:author="Erik Hedlin" w:date="2020-10-19T16:38:00Z">
        <w:r w:rsidR="009E6165">
          <w:t xml:space="preserve"> greater than the 9 year mean </w:t>
        </w:r>
      </w:ins>
      <w:del w:id="1554" w:author="Erik Hedlin" w:date="2020-10-19T16:38:00Z">
        <w:r w:rsidRPr="006A7656" w:rsidDel="009E6165">
          <w:delText xml:space="preserve">to </w:delText>
        </w:r>
      </w:del>
      <w:ins w:id="1555" w:author="Erik Hedlin" w:date="2020-10-19T16:38:00Z">
        <w:r w:rsidR="009E6165">
          <w:t xml:space="preserve">for </w:t>
        </w:r>
      </w:ins>
      <w:del w:id="1556" w:author="Erik Hedlin" w:date="2020-10-19T16:38:00Z">
        <w:r w:rsidRPr="006A7656" w:rsidDel="009E6165">
          <w:delText xml:space="preserve">2.38±1.60 for </w:delText>
        </w:r>
      </w:del>
      <w:r w:rsidRPr="006A7656">
        <w:t>Peregrine Falcons, and 0.</w:t>
      </w:r>
      <w:del w:id="1557" w:author="Erik Hedlin" w:date="2020-10-19T16:39:00Z">
        <w:r w:rsidRPr="006A7656" w:rsidDel="009E6165">
          <w:delText xml:space="preserve">0 </w:delText>
        </w:r>
      </w:del>
      <w:ins w:id="1558" w:author="Erik Hedlin" w:date="2020-10-19T16:39:00Z">
        <w:r w:rsidR="009E6165">
          <w:t>98</w:t>
        </w:r>
        <w:r w:rsidR="009E6165" w:rsidRPr="006A7656">
          <w:t xml:space="preserve"> </w:t>
        </w:r>
      </w:ins>
      <w:del w:id="1559" w:author="Erik Hedlin" w:date="2020-10-19T16:39:00Z">
        <w:r w:rsidRPr="006A7656" w:rsidDel="009E6165">
          <w:delText xml:space="preserve">to 2.3±1.24 </w:delText>
        </w:r>
      </w:del>
      <w:ins w:id="1560" w:author="Erik Hedlin" w:date="2020-10-19T16:40:00Z">
        <w:r w:rsidR="009E6165">
          <w:t xml:space="preserve">higher </w:t>
        </w:r>
      </w:ins>
      <w:r w:rsidRPr="006A7656">
        <w:t xml:space="preserve">for Rough-legged Hawks). </w:t>
      </w:r>
      <w:del w:id="1561" w:author="Erik Hedlin" w:date="2020-10-19T16:40:00Z">
        <w:r w:rsidRPr="006A7656" w:rsidDel="009E6165">
          <w:delText>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delText>
        </w:r>
      </w:del>
      <w:ins w:id="1562" w:author="Erik Hedlin" w:date="2020-10-19T16:40:00Z">
        <w:r w:rsidR="009E6165">
          <w:t>These increases are further reflected in the total nestling count at the pop</w:t>
        </w:r>
      </w:ins>
      <w:ins w:id="1563" w:author="Erik Hedlin" w:date="2020-10-19T16:41:00Z">
        <w:r w:rsidR="009E6165">
          <w:t>ulation level where Peregrine</w:t>
        </w:r>
      </w:ins>
      <w:ins w:id="1564" w:author="AlastairF" w:date="2020-10-29T17:04:00Z">
        <w:r w:rsidR="00577BF5">
          <w:t xml:space="preserve"> </w:t>
        </w:r>
      </w:ins>
      <w:ins w:id="1565" w:author="Erik Hedlin" w:date="2020-10-19T16:41:00Z">
        <w:del w:id="1566" w:author="AlastairF" w:date="2020-10-29T17:05:00Z">
          <w:r w:rsidR="009E6165" w:rsidDel="00577BF5">
            <w:delText>s</w:delText>
          </w:r>
        </w:del>
      </w:ins>
      <w:ins w:id="1567" w:author="AlastairF" w:date="2020-10-29T17:05:00Z">
        <w:r w:rsidR="00577BF5">
          <w:t>Falcons</w:t>
        </w:r>
      </w:ins>
      <w:ins w:id="1568" w:author="Erik Hedlin" w:date="2020-10-19T16:41:00Z">
        <w:r w:rsidR="009E6165">
          <w:t xml:space="preserve"> produced the second highest </w:t>
        </w:r>
      </w:ins>
      <w:ins w:id="1569" w:author="Erik Hedlin" w:date="2020-10-20T11:16:00Z">
        <w:del w:id="1570" w:author="AlastairF" w:date="2020-10-29T17:05:00Z">
          <w:r w:rsidR="00F83B05" w:rsidDel="00577BF5">
            <w:delText>number</w:delText>
          </w:r>
        </w:del>
      </w:ins>
      <w:ins w:id="1571" w:author="AlastairF" w:date="2020-10-29T17:05:00Z">
        <w:r w:rsidR="00577BF5">
          <w:t>count</w:t>
        </w:r>
      </w:ins>
      <w:ins w:id="1572" w:author="Erik Hedlin" w:date="2020-10-19T16:41:00Z">
        <w:r w:rsidR="009E6165">
          <w:t xml:space="preserve"> of nestlings observed in the past 9 years, and Rough-legged hawks produced 27 more nestlings than </w:t>
        </w:r>
      </w:ins>
      <w:ins w:id="1573" w:author="Erik Hedlin" w:date="2020-10-19T16:42:00Z">
        <w:r w:rsidR="009E6165">
          <w:t xml:space="preserve">the highest year recorded. </w:t>
        </w:r>
      </w:ins>
    </w:p>
    <w:p w14:paraId="0077A12B" w14:textId="531D8093" w:rsidR="00DF37B5" w:rsidRPr="006A7656" w:rsidRDefault="00DF37B5" w:rsidP="002C438E">
      <w:pPr>
        <w:pStyle w:val="TableCaption-EDI"/>
      </w:pPr>
      <w:bookmarkStart w:id="1574" w:name="_Toc25132262"/>
      <w:bookmarkStart w:id="1575" w:name="_Toc45116160"/>
      <w:r w:rsidRPr="006A7656">
        <w:t>Mean brood size for Peregrine Falcons and Rough-legged Hawks within the Raptor Monitoring Area from 2011 – 2019 for fully surveyed sites.</w:t>
      </w:r>
      <w:bookmarkEnd w:id="1574"/>
      <w:bookmarkEnd w:id="1575"/>
    </w:p>
    <w:tbl>
      <w:tblPr>
        <w:tblStyle w:val="EDIShaded7"/>
        <w:tblW w:w="10615" w:type="dxa"/>
        <w:tblLayout w:type="fixed"/>
        <w:tblLook w:val="04A0" w:firstRow="1" w:lastRow="0" w:firstColumn="1" w:lastColumn="0" w:noHBand="0" w:noVBand="1"/>
      </w:tblPr>
      <w:tblGrid>
        <w:gridCol w:w="512"/>
        <w:gridCol w:w="1373"/>
        <w:gridCol w:w="236"/>
        <w:gridCol w:w="818"/>
        <w:gridCol w:w="962"/>
        <w:gridCol w:w="961"/>
        <w:gridCol w:w="962"/>
        <w:gridCol w:w="961"/>
        <w:gridCol w:w="962"/>
        <w:gridCol w:w="961"/>
        <w:gridCol w:w="962"/>
        <w:gridCol w:w="945"/>
      </w:tblGrid>
      <w:tr w:rsidR="00E10515" w:rsidRPr="00C4635C" w14:paraId="6D7ED5F5" w14:textId="77777777" w:rsidTr="009733F4">
        <w:trPr>
          <w:cnfStyle w:val="100000000000" w:firstRow="1" w:lastRow="0" w:firstColumn="0" w:lastColumn="0" w:oddVBand="0" w:evenVBand="0" w:oddHBand="0" w:evenHBand="0" w:firstRowFirstColumn="0" w:firstRowLastColumn="0" w:lastRowFirstColumn="0" w:lastRowLastColumn="0"/>
          <w:cantSplit/>
          <w:trHeight w:val="305"/>
          <w:tblHeader/>
        </w:trPr>
        <w:tc>
          <w:tcPr>
            <w:tcW w:w="1885" w:type="dxa"/>
            <w:gridSpan w:val="2"/>
            <w:vMerge w:val="restart"/>
            <w:tcBorders>
              <w:top w:val="single" w:sz="12" w:space="0" w:color="auto"/>
              <w:left w:val="single" w:sz="4" w:space="0" w:color="auto"/>
              <w:bottom w:val="nil"/>
            </w:tcBorders>
            <w:shd w:val="clear" w:color="auto" w:fill="F2F2F2" w:themeFill="background1" w:themeFillShade="F2"/>
          </w:tcPr>
          <w:p w14:paraId="086E9A9C" w14:textId="77777777" w:rsidR="00E10515" w:rsidRPr="006A7656" w:rsidRDefault="00E10515" w:rsidP="008A1C71">
            <w:pPr>
              <w:spacing w:after="0"/>
              <w:rPr>
                <w:b/>
              </w:rPr>
            </w:pPr>
          </w:p>
        </w:tc>
        <w:tc>
          <w:tcPr>
            <w:tcW w:w="236" w:type="dxa"/>
            <w:tcBorders>
              <w:top w:val="single" w:sz="12" w:space="0" w:color="auto"/>
              <w:bottom w:val="nil"/>
            </w:tcBorders>
            <w:shd w:val="clear" w:color="auto" w:fill="F2F2F2" w:themeFill="background1" w:themeFillShade="F2"/>
          </w:tcPr>
          <w:p w14:paraId="7B156010" w14:textId="77777777" w:rsidR="00E10515" w:rsidRPr="00604808" w:rsidRDefault="00E10515" w:rsidP="008A1C71">
            <w:pPr>
              <w:spacing w:after="0"/>
              <w:jc w:val="center"/>
              <w:rPr>
                <w:b/>
              </w:rPr>
            </w:pPr>
          </w:p>
        </w:tc>
        <w:tc>
          <w:tcPr>
            <w:tcW w:w="8494" w:type="dxa"/>
            <w:gridSpan w:val="9"/>
            <w:tcBorders>
              <w:top w:val="single" w:sz="12" w:space="0" w:color="auto"/>
              <w:bottom w:val="nil"/>
              <w:right w:val="single" w:sz="4" w:space="0" w:color="auto"/>
            </w:tcBorders>
            <w:shd w:val="clear" w:color="auto" w:fill="F2F2F2" w:themeFill="background1" w:themeFillShade="F2"/>
          </w:tcPr>
          <w:p w14:paraId="162DF7B1" w14:textId="39793C91" w:rsidR="00E10515" w:rsidRPr="006A7656" w:rsidRDefault="00E10515" w:rsidP="008A1C71">
            <w:pPr>
              <w:spacing w:after="0"/>
              <w:jc w:val="center"/>
              <w:rPr>
                <w:b/>
              </w:rPr>
            </w:pPr>
            <w:r w:rsidRPr="006A7656">
              <w:rPr>
                <w:b/>
              </w:rPr>
              <w:t>PEFA</w:t>
            </w:r>
          </w:p>
        </w:tc>
      </w:tr>
      <w:tr w:rsidR="00975776" w:rsidRPr="00C4635C" w14:paraId="371F487D" w14:textId="77777777" w:rsidTr="009733F4">
        <w:trPr>
          <w:cnfStyle w:val="100000000000" w:firstRow="1" w:lastRow="0" w:firstColumn="0" w:lastColumn="0" w:oddVBand="0" w:evenVBand="0" w:oddHBand="0" w:evenHBand="0" w:firstRowFirstColumn="0" w:firstRowLastColumn="0" w:lastRowFirstColumn="0" w:lastRowLastColumn="0"/>
          <w:cantSplit/>
          <w:trHeight w:val="630"/>
          <w:tblHeader/>
        </w:trPr>
        <w:tc>
          <w:tcPr>
            <w:tcW w:w="1885" w:type="dxa"/>
            <w:gridSpan w:val="2"/>
            <w:vMerge/>
            <w:tcBorders>
              <w:top w:val="nil"/>
              <w:left w:val="single" w:sz="4" w:space="0" w:color="auto"/>
            </w:tcBorders>
          </w:tcPr>
          <w:p w14:paraId="35E31177" w14:textId="77777777" w:rsidR="00E10515" w:rsidRPr="006A7656" w:rsidRDefault="00E10515" w:rsidP="00E10515">
            <w:pPr>
              <w:spacing w:after="0"/>
              <w:rPr>
                <w:b/>
              </w:rPr>
            </w:pPr>
          </w:p>
        </w:tc>
        <w:tc>
          <w:tcPr>
            <w:tcW w:w="1054" w:type="dxa"/>
            <w:gridSpan w:val="2"/>
            <w:tcBorders>
              <w:top w:val="nil"/>
            </w:tcBorders>
            <w:textDirection w:val="btLr"/>
          </w:tcPr>
          <w:p w14:paraId="6321C6A3" w14:textId="77777777" w:rsidR="00E10515" w:rsidRPr="006A7656" w:rsidRDefault="00E10515" w:rsidP="00E10515">
            <w:pPr>
              <w:spacing w:after="0"/>
              <w:ind w:left="113" w:right="113"/>
              <w:jc w:val="center"/>
              <w:rPr>
                <w:b/>
                <w:sz w:val="18"/>
              </w:rPr>
            </w:pPr>
            <w:r w:rsidRPr="006A7656">
              <w:rPr>
                <w:b/>
                <w:sz w:val="18"/>
              </w:rPr>
              <w:t>2012</w:t>
            </w:r>
          </w:p>
        </w:tc>
        <w:tc>
          <w:tcPr>
            <w:tcW w:w="962" w:type="dxa"/>
            <w:tcBorders>
              <w:top w:val="nil"/>
            </w:tcBorders>
            <w:shd w:val="clear" w:color="auto" w:fill="F2F2F2" w:themeFill="background1" w:themeFillShade="F2"/>
            <w:textDirection w:val="btLr"/>
          </w:tcPr>
          <w:p w14:paraId="21CE5533" w14:textId="77777777" w:rsidR="00E10515" w:rsidRPr="006A7656" w:rsidRDefault="00E10515" w:rsidP="00E10515">
            <w:pPr>
              <w:spacing w:after="0"/>
              <w:ind w:left="113" w:right="113"/>
              <w:jc w:val="center"/>
              <w:rPr>
                <w:b/>
                <w:sz w:val="18"/>
              </w:rPr>
            </w:pPr>
            <w:r w:rsidRPr="006A7656">
              <w:rPr>
                <w:b/>
                <w:sz w:val="18"/>
              </w:rPr>
              <w:t>2013</w:t>
            </w:r>
          </w:p>
        </w:tc>
        <w:tc>
          <w:tcPr>
            <w:tcW w:w="961" w:type="dxa"/>
            <w:tcBorders>
              <w:top w:val="nil"/>
            </w:tcBorders>
            <w:textDirection w:val="btLr"/>
          </w:tcPr>
          <w:p w14:paraId="03A75448" w14:textId="77777777" w:rsidR="00E10515" w:rsidRPr="006A7656" w:rsidRDefault="00E10515" w:rsidP="00E10515">
            <w:pPr>
              <w:spacing w:after="0"/>
              <w:ind w:left="113" w:right="113"/>
              <w:jc w:val="center"/>
              <w:rPr>
                <w:b/>
                <w:sz w:val="18"/>
              </w:rPr>
            </w:pPr>
            <w:r w:rsidRPr="006A7656">
              <w:rPr>
                <w:b/>
                <w:sz w:val="18"/>
              </w:rPr>
              <w:t>2014</w:t>
            </w:r>
          </w:p>
        </w:tc>
        <w:tc>
          <w:tcPr>
            <w:tcW w:w="962" w:type="dxa"/>
            <w:tcBorders>
              <w:top w:val="nil"/>
            </w:tcBorders>
            <w:shd w:val="clear" w:color="auto" w:fill="F2F2F2" w:themeFill="background1" w:themeFillShade="F2"/>
            <w:textDirection w:val="btLr"/>
          </w:tcPr>
          <w:p w14:paraId="4558FDF6" w14:textId="77777777" w:rsidR="00E10515" w:rsidRPr="006A7656" w:rsidRDefault="00E10515" w:rsidP="00E10515">
            <w:pPr>
              <w:spacing w:after="0"/>
              <w:ind w:left="113" w:right="113"/>
              <w:jc w:val="center"/>
              <w:rPr>
                <w:b/>
                <w:sz w:val="18"/>
              </w:rPr>
            </w:pPr>
            <w:r w:rsidRPr="006A7656">
              <w:rPr>
                <w:b/>
                <w:sz w:val="18"/>
              </w:rPr>
              <w:t>2015</w:t>
            </w:r>
          </w:p>
        </w:tc>
        <w:tc>
          <w:tcPr>
            <w:tcW w:w="961" w:type="dxa"/>
            <w:tcBorders>
              <w:top w:val="nil"/>
              <w:right w:val="nil"/>
            </w:tcBorders>
            <w:textDirection w:val="btLr"/>
          </w:tcPr>
          <w:p w14:paraId="02139BDD" w14:textId="77777777" w:rsidR="00E10515" w:rsidRPr="006A7656" w:rsidRDefault="00E10515" w:rsidP="00E10515">
            <w:pPr>
              <w:spacing w:after="0"/>
              <w:ind w:left="113" w:right="113"/>
              <w:jc w:val="center"/>
              <w:rPr>
                <w:b/>
                <w:sz w:val="18"/>
              </w:rPr>
            </w:pPr>
            <w:r w:rsidRPr="006A7656">
              <w:rPr>
                <w:b/>
                <w:sz w:val="18"/>
              </w:rPr>
              <w:t>2016</w:t>
            </w:r>
          </w:p>
        </w:tc>
        <w:tc>
          <w:tcPr>
            <w:tcW w:w="962" w:type="dxa"/>
            <w:tcBorders>
              <w:top w:val="nil"/>
              <w:left w:val="nil"/>
              <w:right w:val="nil"/>
            </w:tcBorders>
            <w:shd w:val="clear" w:color="auto" w:fill="F2F2F2" w:themeFill="background1" w:themeFillShade="F2"/>
            <w:textDirection w:val="btLr"/>
          </w:tcPr>
          <w:p w14:paraId="454F2A6D" w14:textId="77777777" w:rsidR="00E10515" w:rsidRPr="006A7656" w:rsidRDefault="00E10515" w:rsidP="00E10515">
            <w:pPr>
              <w:spacing w:after="0"/>
              <w:ind w:left="113" w:right="113"/>
              <w:jc w:val="center"/>
              <w:rPr>
                <w:b/>
                <w:sz w:val="18"/>
              </w:rPr>
            </w:pPr>
            <w:r w:rsidRPr="006A7656">
              <w:rPr>
                <w:b/>
                <w:sz w:val="18"/>
              </w:rPr>
              <w:t>2017</w:t>
            </w:r>
          </w:p>
        </w:tc>
        <w:tc>
          <w:tcPr>
            <w:tcW w:w="961" w:type="dxa"/>
            <w:tcBorders>
              <w:top w:val="nil"/>
              <w:left w:val="nil"/>
              <w:right w:val="nil"/>
            </w:tcBorders>
            <w:textDirection w:val="btLr"/>
          </w:tcPr>
          <w:p w14:paraId="091B79D6" w14:textId="77777777" w:rsidR="00E10515" w:rsidRPr="006A7656" w:rsidRDefault="00E10515" w:rsidP="00E10515">
            <w:pPr>
              <w:spacing w:after="0"/>
              <w:ind w:left="113" w:right="113"/>
              <w:jc w:val="center"/>
              <w:rPr>
                <w:b/>
                <w:sz w:val="18"/>
              </w:rPr>
            </w:pPr>
            <w:r w:rsidRPr="006A7656">
              <w:rPr>
                <w:b/>
                <w:sz w:val="18"/>
              </w:rPr>
              <w:t>2018</w:t>
            </w:r>
          </w:p>
        </w:tc>
        <w:tc>
          <w:tcPr>
            <w:tcW w:w="962" w:type="dxa"/>
            <w:tcBorders>
              <w:top w:val="nil"/>
              <w:left w:val="nil"/>
              <w:right w:val="nil"/>
            </w:tcBorders>
            <w:shd w:val="clear" w:color="auto" w:fill="F2F2F2" w:themeFill="background1" w:themeFillShade="F2"/>
            <w:textDirection w:val="btLr"/>
          </w:tcPr>
          <w:p w14:paraId="42B44D2C" w14:textId="2430634F" w:rsidR="00E10515" w:rsidRPr="00604808" w:rsidRDefault="00E10515" w:rsidP="00E10515">
            <w:pPr>
              <w:spacing w:after="0"/>
              <w:ind w:left="113" w:right="113"/>
              <w:jc w:val="center"/>
              <w:rPr>
                <w:b/>
                <w:sz w:val="18"/>
              </w:rPr>
            </w:pPr>
            <w:ins w:id="1576" w:author="Erik Hedlin" w:date="2020-10-19T16:26:00Z">
              <w:r w:rsidRPr="00800BE1">
                <w:rPr>
                  <w:b/>
                  <w:sz w:val="18"/>
                </w:rPr>
                <w:t>2019</w:t>
              </w:r>
            </w:ins>
          </w:p>
        </w:tc>
        <w:tc>
          <w:tcPr>
            <w:tcW w:w="945" w:type="dxa"/>
            <w:tcBorders>
              <w:top w:val="nil"/>
              <w:left w:val="nil"/>
              <w:right w:val="single" w:sz="4" w:space="0" w:color="auto"/>
            </w:tcBorders>
            <w:textDirection w:val="btLr"/>
          </w:tcPr>
          <w:p w14:paraId="7E1DAFE0" w14:textId="267415B1" w:rsidR="00E10515" w:rsidRPr="006A7656" w:rsidRDefault="00E10515" w:rsidP="00E10515">
            <w:pPr>
              <w:spacing w:after="0"/>
              <w:ind w:left="113" w:right="113"/>
              <w:jc w:val="center"/>
              <w:rPr>
                <w:b/>
                <w:sz w:val="18"/>
              </w:rPr>
            </w:pPr>
            <w:del w:id="1577" w:author="Erik Hedlin" w:date="2020-10-19T16:26:00Z">
              <w:r w:rsidRPr="006A7656" w:rsidDel="00E10515">
                <w:rPr>
                  <w:b/>
                  <w:sz w:val="18"/>
                </w:rPr>
                <w:delText>2019</w:delText>
              </w:r>
            </w:del>
            <w:ins w:id="1578" w:author="Erik Hedlin" w:date="2020-10-19T16:26:00Z">
              <w:r>
                <w:rPr>
                  <w:b/>
                  <w:sz w:val="18"/>
                </w:rPr>
                <w:t>2020</w:t>
              </w:r>
            </w:ins>
          </w:p>
        </w:tc>
      </w:tr>
      <w:tr w:rsidR="00975776" w:rsidRPr="00C4635C" w14:paraId="05D4AB51" w14:textId="77777777" w:rsidTr="009733F4">
        <w:trPr>
          <w:cnfStyle w:val="000000100000" w:firstRow="0" w:lastRow="0" w:firstColumn="0" w:lastColumn="0" w:oddVBand="0" w:evenVBand="0" w:oddHBand="1" w:evenHBand="0" w:firstRowFirstColumn="0" w:firstRowLastColumn="0" w:lastRowFirstColumn="0" w:lastRowLastColumn="0"/>
          <w:cantSplit/>
          <w:trHeight w:val="305"/>
        </w:trPr>
        <w:tc>
          <w:tcPr>
            <w:tcW w:w="1885" w:type="dxa"/>
            <w:gridSpan w:val="2"/>
            <w:tcBorders>
              <w:top w:val="single" w:sz="4" w:space="0" w:color="auto"/>
              <w:left w:val="single" w:sz="4" w:space="0" w:color="auto"/>
              <w:bottom w:val="nil"/>
            </w:tcBorders>
            <w:shd w:val="clear" w:color="auto" w:fill="F2F2F2" w:themeFill="background1" w:themeFillShade="F2"/>
            <w:tcMar>
              <w:left w:w="0" w:type="dxa"/>
              <w:right w:w="0" w:type="dxa"/>
            </w:tcMar>
          </w:tcPr>
          <w:p w14:paraId="462CB8D4" w14:textId="77777777" w:rsidR="00E10515" w:rsidRPr="006A7656" w:rsidRDefault="00E10515" w:rsidP="00E10515">
            <w:pPr>
              <w:pStyle w:val="TableText"/>
            </w:pPr>
            <w:r w:rsidRPr="006A7656">
              <w:t>Mean brood size ± SD</w:t>
            </w:r>
          </w:p>
        </w:tc>
        <w:tc>
          <w:tcPr>
            <w:tcW w:w="1054" w:type="dxa"/>
            <w:gridSpan w:val="2"/>
            <w:tcBorders>
              <w:top w:val="single" w:sz="4" w:space="0" w:color="auto"/>
              <w:left w:val="nil"/>
              <w:bottom w:val="nil"/>
              <w:right w:val="nil"/>
            </w:tcBorders>
            <w:shd w:val="clear" w:color="auto" w:fill="auto"/>
            <w:tcMar>
              <w:left w:w="43" w:type="dxa"/>
              <w:right w:w="43" w:type="dxa"/>
            </w:tcMar>
          </w:tcPr>
          <w:p w14:paraId="3CBB798D" w14:textId="77777777" w:rsidR="00E10515" w:rsidRPr="006A7656" w:rsidRDefault="00E10515" w:rsidP="00E10515">
            <w:pPr>
              <w:pStyle w:val="TableText"/>
              <w:jc w:val="center"/>
              <w:rPr>
                <w:sz w:val="18"/>
                <w:szCs w:val="18"/>
              </w:rPr>
            </w:pPr>
            <w:r w:rsidRPr="006A7656">
              <w:rPr>
                <w:rFonts w:cs="Calibri"/>
                <w:color w:val="000000"/>
                <w:sz w:val="18"/>
                <w:szCs w:val="18"/>
              </w:rPr>
              <w:t>0.76±1.19</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7F32FC92" w14:textId="77777777" w:rsidR="00E10515" w:rsidRPr="006A7656" w:rsidRDefault="00E10515" w:rsidP="00E10515">
            <w:pPr>
              <w:pStyle w:val="TableText"/>
              <w:jc w:val="center"/>
              <w:rPr>
                <w:rFonts w:cs="Calibri"/>
                <w:color w:val="000000"/>
                <w:sz w:val="18"/>
                <w:szCs w:val="18"/>
              </w:rPr>
            </w:pPr>
            <w:r w:rsidRPr="006A7656">
              <w:rPr>
                <w:rFonts w:cs="Calibri"/>
                <w:color w:val="000000"/>
                <w:sz w:val="18"/>
                <w:szCs w:val="18"/>
              </w:rPr>
              <w:t>1.43±1.05</w:t>
            </w:r>
          </w:p>
        </w:tc>
        <w:tc>
          <w:tcPr>
            <w:tcW w:w="961" w:type="dxa"/>
            <w:tcBorders>
              <w:top w:val="single" w:sz="4" w:space="0" w:color="auto"/>
              <w:left w:val="nil"/>
              <w:bottom w:val="nil"/>
              <w:right w:val="nil"/>
            </w:tcBorders>
            <w:shd w:val="clear" w:color="auto" w:fill="auto"/>
            <w:tcMar>
              <w:left w:w="43" w:type="dxa"/>
              <w:right w:w="43" w:type="dxa"/>
            </w:tcMar>
          </w:tcPr>
          <w:p w14:paraId="621071E3" w14:textId="77777777" w:rsidR="00E10515" w:rsidRPr="006A7656" w:rsidRDefault="00E10515" w:rsidP="00E10515">
            <w:pPr>
              <w:pStyle w:val="TableText"/>
              <w:jc w:val="center"/>
              <w:rPr>
                <w:sz w:val="18"/>
                <w:szCs w:val="18"/>
              </w:rPr>
            </w:pPr>
            <w:r w:rsidRPr="006A7656">
              <w:rPr>
                <w:rFonts w:cs="Calibri"/>
                <w:color w:val="000000"/>
                <w:sz w:val="18"/>
                <w:szCs w:val="18"/>
              </w:rPr>
              <w:t>1.59±1.44</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2BEDED41" w14:textId="77777777" w:rsidR="00E10515" w:rsidRPr="006A7656" w:rsidRDefault="00E10515" w:rsidP="00E10515">
            <w:pPr>
              <w:pStyle w:val="TableText"/>
              <w:jc w:val="center"/>
              <w:rPr>
                <w:sz w:val="18"/>
                <w:szCs w:val="18"/>
              </w:rPr>
            </w:pPr>
            <w:r w:rsidRPr="006A7656">
              <w:rPr>
                <w:rFonts w:cs="Calibri"/>
                <w:color w:val="000000"/>
                <w:sz w:val="18"/>
                <w:szCs w:val="18"/>
              </w:rPr>
              <w:t>1.98±1.18</w:t>
            </w:r>
          </w:p>
        </w:tc>
        <w:tc>
          <w:tcPr>
            <w:tcW w:w="961" w:type="dxa"/>
            <w:tcBorders>
              <w:top w:val="single" w:sz="4" w:space="0" w:color="auto"/>
              <w:left w:val="nil"/>
              <w:bottom w:val="nil"/>
              <w:right w:val="nil"/>
            </w:tcBorders>
            <w:shd w:val="clear" w:color="auto" w:fill="auto"/>
            <w:tcMar>
              <w:left w:w="43" w:type="dxa"/>
              <w:right w:w="43" w:type="dxa"/>
            </w:tcMar>
          </w:tcPr>
          <w:p w14:paraId="61B39DA5" w14:textId="77777777" w:rsidR="00E10515" w:rsidRPr="006A7656" w:rsidRDefault="00E10515" w:rsidP="00E10515">
            <w:pPr>
              <w:pStyle w:val="TableText"/>
              <w:jc w:val="center"/>
              <w:rPr>
                <w:sz w:val="18"/>
                <w:szCs w:val="18"/>
              </w:rPr>
            </w:pPr>
            <w:r w:rsidRPr="006A7656">
              <w:rPr>
                <w:rFonts w:cs="Calibri"/>
                <w:color w:val="000000"/>
                <w:sz w:val="18"/>
                <w:szCs w:val="18"/>
              </w:rPr>
              <w:t>2.38±1.60</w:t>
            </w:r>
          </w:p>
        </w:tc>
        <w:tc>
          <w:tcPr>
            <w:tcW w:w="962" w:type="dxa"/>
            <w:tcBorders>
              <w:top w:val="single" w:sz="4" w:space="0" w:color="auto"/>
              <w:left w:val="nil"/>
              <w:bottom w:val="nil"/>
              <w:right w:val="nil"/>
            </w:tcBorders>
            <w:shd w:val="clear" w:color="auto" w:fill="F2F2F2" w:themeFill="background1" w:themeFillShade="F2"/>
            <w:tcMar>
              <w:left w:w="43" w:type="dxa"/>
              <w:right w:w="43" w:type="dxa"/>
            </w:tcMar>
          </w:tcPr>
          <w:p w14:paraId="42B3A446" w14:textId="77777777" w:rsidR="00E10515" w:rsidRPr="006A7656" w:rsidRDefault="00E10515" w:rsidP="00E10515">
            <w:pPr>
              <w:pStyle w:val="TableText"/>
              <w:jc w:val="center"/>
              <w:rPr>
                <w:sz w:val="18"/>
                <w:szCs w:val="18"/>
              </w:rPr>
            </w:pPr>
            <w:r w:rsidRPr="006A7656">
              <w:rPr>
                <w:rFonts w:cs="Calibri"/>
                <w:color w:val="000000"/>
                <w:sz w:val="18"/>
                <w:szCs w:val="18"/>
              </w:rPr>
              <w:t>1.22±1.61</w:t>
            </w:r>
          </w:p>
        </w:tc>
        <w:tc>
          <w:tcPr>
            <w:tcW w:w="961" w:type="dxa"/>
            <w:tcBorders>
              <w:top w:val="single" w:sz="4" w:space="0" w:color="auto"/>
              <w:left w:val="nil"/>
              <w:bottom w:val="nil"/>
              <w:right w:val="nil"/>
            </w:tcBorders>
            <w:shd w:val="clear" w:color="auto" w:fill="auto"/>
            <w:tcMar>
              <w:left w:w="43" w:type="dxa"/>
              <w:right w:w="43" w:type="dxa"/>
            </w:tcMar>
          </w:tcPr>
          <w:p w14:paraId="00B1E966" w14:textId="77777777" w:rsidR="00E10515" w:rsidRPr="006A7656" w:rsidRDefault="00E10515" w:rsidP="00E10515">
            <w:pPr>
              <w:pStyle w:val="TableText"/>
              <w:jc w:val="center"/>
              <w:rPr>
                <w:sz w:val="18"/>
                <w:szCs w:val="18"/>
              </w:rPr>
            </w:pPr>
            <w:r w:rsidRPr="006A7656">
              <w:rPr>
                <w:rFonts w:cs="Calibri"/>
                <w:color w:val="000000"/>
                <w:sz w:val="18"/>
                <w:szCs w:val="18"/>
              </w:rPr>
              <w:t>0.94±1.20</w:t>
            </w:r>
          </w:p>
        </w:tc>
        <w:tc>
          <w:tcPr>
            <w:tcW w:w="962" w:type="dxa"/>
            <w:tcBorders>
              <w:top w:val="single" w:sz="4" w:space="0" w:color="auto"/>
              <w:left w:val="nil"/>
              <w:bottom w:val="nil"/>
              <w:right w:val="nil"/>
            </w:tcBorders>
            <w:shd w:val="clear" w:color="auto" w:fill="F2F2F2" w:themeFill="background1" w:themeFillShade="F2"/>
          </w:tcPr>
          <w:p w14:paraId="415B0A1F" w14:textId="6F5E896A" w:rsidR="00E10515" w:rsidRPr="00604808" w:rsidRDefault="00E10515" w:rsidP="00E10515">
            <w:pPr>
              <w:pStyle w:val="TableText"/>
              <w:jc w:val="center"/>
              <w:rPr>
                <w:rFonts w:cs="Calibri"/>
                <w:color w:val="000000"/>
                <w:sz w:val="18"/>
                <w:szCs w:val="18"/>
              </w:rPr>
            </w:pPr>
            <w:ins w:id="1579" w:author="Erik Hedlin" w:date="2020-10-19T16:26:00Z">
              <w:r w:rsidRPr="00800BE1">
                <w:rPr>
                  <w:rFonts w:cs="Calibri"/>
                  <w:color w:val="000000"/>
                  <w:sz w:val="18"/>
                  <w:szCs w:val="18"/>
                </w:rPr>
                <w:t>1.53±1.22</w:t>
              </w:r>
            </w:ins>
          </w:p>
        </w:tc>
        <w:tc>
          <w:tcPr>
            <w:tcW w:w="945" w:type="dxa"/>
            <w:tcBorders>
              <w:top w:val="single" w:sz="4" w:space="0" w:color="auto"/>
              <w:left w:val="nil"/>
              <w:bottom w:val="nil"/>
              <w:right w:val="single" w:sz="4" w:space="0" w:color="auto"/>
            </w:tcBorders>
            <w:shd w:val="clear" w:color="auto" w:fill="auto"/>
            <w:tcMar>
              <w:left w:w="43" w:type="dxa"/>
              <w:right w:w="43" w:type="dxa"/>
            </w:tcMar>
          </w:tcPr>
          <w:p w14:paraId="4453AAF9" w14:textId="69F5E216" w:rsidR="00E10515" w:rsidRPr="006A7656" w:rsidRDefault="00E10515" w:rsidP="00E10515">
            <w:pPr>
              <w:pStyle w:val="TableText"/>
              <w:jc w:val="center"/>
              <w:rPr>
                <w:sz w:val="18"/>
                <w:szCs w:val="18"/>
              </w:rPr>
            </w:pPr>
            <w:ins w:id="1580" w:author="Erik Hedlin" w:date="2020-10-19T16:27:00Z">
              <w:r>
                <w:rPr>
                  <w:rFonts w:cs="Calibri"/>
                  <w:color w:val="000000"/>
                  <w:sz w:val="18"/>
                  <w:szCs w:val="18"/>
                </w:rPr>
                <w:t>2.38</w:t>
              </w:r>
            </w:ins>
            <w:del w:id="1581" w:author="Erik Hedlin" w:date="2020-10-19T16:27:00Z">
              <w:r w:rsidRPr="006A7656" w:rsidDel="00E10515">
                <w:rPr>
                  <w:rFonts w:cs="Calibri"/>
                  <w:color w:val="000000"/>
                  <w:sz w:val="18"/>
                  <w:szCs w:val="18"/>
                </w:rPr>
                <w:delText>1.53</w:delText>
              </w:r>
            </w:del>
            <w:r w:rsidRPr="006A7656">
              <w:rPr>
                <w:rFonts w:cs="Calibri"/>
                <w:color w:val="000000"/>
                <w:sz w:val="18"/>
                <w:szCs w:val="18"/>
              </w:rPr>
              <w:t>±1.</w:t>
            </w:r>
            <w:ins w:id="1582" w:author="Erik Hedlin" w:date="2020-10-19T16:27:00Z">
              <w:r>
                <w:rPr>
                  <w:rFonts w:cs="Calibri"/>
                  <w:color w:val="000000"/>
                  <w:sz w:val="18"/>
                  <w:szCs w:val="18"/>
                </w:rPr>
                <w:t>01</w:t>
              </w:r>
            </w:ins>
            <w:del w:id="1583" w:author="Erik Hedlin" w:date="2020-10-19T16:27:00Z">
              <w:r w:rsidRPr="006A7656" w:rsidDel="00E10515">
                <w:rPr>
                  <w:rFonts w:cs="Calibri"/>
                  <w:color w:val="000000"/>
                  <w:sz w:val="18"/>
                  <w:szCs w:val="18"/>
                </w:rPr>
                <w:delText>22</w:delText>
              </w:r>
            </w:del>
          </w:p>
        </w:tc>
      </w:tr>
      <w:tr w:rsidR="00975776" w:rsidRPr="00C4635C" w14:paraId="7960FA75" w14:textId="77777777" w:rsidTr="009733F4">
        <w:trPr>
          <w:cnfStyle w:val="000000010000" w:firstRow="0" w:lastRow="0" w:firstColumn="0" w:lastColumn="0" w:oddVBand="0" w:evenVBand="0" w:oddHBand="0" w:evenHBand="1" w:firstRowFirstColumn="0" w:firstRowLastColumn="0" w:lastRowFirstColumn="0" w:lastRowLastColumn="0"/>
          <w:cantSplit/>
          <w:trHeight w:val="305"/>
        </w:trPr>
        <w:tc>
          <w:tcPr>
            <w:tcW w:w="1885" w:type="dxa"/>
            <w:gridSpan w:val="2"/>
            <w:tcBorders>
              <w:top w:val="nil"/>
              <w:left w:val="single" w:sz="4" w:space="0" w:color="auto"/>
              <w:bottom w:val="single" w:sz="12" w:space="0" w:color="auto"/>
            </w:tcBorders>
            <w:tcMar>
              <w:left w:w="0" w:type="dxa"/>
              <w:right w:w="0" w:type="dxa"/>
            </w:tcMar>
          </w:tcPr>
          <w:p w14:paraId="4ABCF108" w14:textId="77777777" w:rsidR="00E10515" w:rsidRPr="006A7656" w:rsidRDefault="00E10515" w:rsidP="00E10515">
            <w:pPr>
              <w:pStyle w:val="TableText"/>
            </w:pPr>
            <w:r w:rsidRPr="006A7656">
              <w:t>Total production</w:t>
            </w:r>
          </w:p>
        </w:tc>
        <w:tc>
          <w:tcPr>
            <w:tcW w:w="1054" w:type="dxa"/>
            <w:gridSpan w:val="2"/>
            <w:tcBorders>
              <w:top w:val="nil"/>
              <w:left w:val="nil"/>
              <w:bottom w:val="single" w:sz="12" w:space="0" w:color="auto"/>
              <w:right w:val="nil"/>
            </w:tcBorders>
            <w:shd w:val="clear" w:color="auto" w:fill="auto"/>
            <w:tcMar>
              <w:left w:w="43" w:type="dxa"/>
              <w:right w:w="43" w:type="dxa"/>
            </w:tcMar>
            <w:vAlign w:val="bottom"/>
          </w:tcPr>
          <w:p w14:paraId="4D7798FF" w14:textId="77777777" w:rsidR="00E10515" w:rsidRPr="006A7656" w:rsidRDefault="00E10515" w:rsidP="00E10515">
            <w:pPr>
              <w:pStyle w:val="TableText"/>
              <w:jc w:val="center"/>
              <w:rPr>
                <w:sz w:val="18"/>
                <w:szCs w:val="18"/>
              </w:rPr>
            </w:pPr>
            <w:r w:rsidRPr="006A7656">
              <w:rPr>
                <w:rFonts w:cs="Calibri"/>
                <w:color w:val="000000"/>
                <w:sz w:val="18"/>
                <w:szCs w:val="18"/>
              </w:rPr>
              <w:t>13</w:t>
            </w:r>
          </w:p>
        </w:tc>
        <w:tc>
          <w:tcPr>
            <w:tcW w:w="962" w:type="dxa"/>
            <w:tcBorders>
              <w:top w:val="nil"/>
              <w:left w:val="nil"/>
              <w:bottom w:val="single" w:sz="12" w:space="0" w:color="auto"/>
              <w:right w:val="nil"/>
            </w:tcBorders>
            <w:tcMar>
              <w:left w:w="43" w:type="dxa"/>
              <w:right w:w="43" w:type="dxa"/>
            </w:tcMar>
            <w:vAlign w:val="bottom"/>
          </w:tcPr>
          <w:p w14:paraId="0035475B" w14:textId="77777777" w:rsidR="00E10515" w:rsidRPr="006A7656" w:rsidRDefault="00E10515" w:rsidP="00E10515">
            <w:pPr>
              <w:pStyle w:val="TableText"/>
              <w:jc w:val="center"/>
              <w:rPr>
                <w:sz w:val="18"/>
                <w:szCs w:val="18"/>
              </w:rPr>
            </w:pPr>
            <w:r w:rsidRPr="006A7656">
              <w:rPr>
                <w:rFonts w:cs="Calibri"/>
                <w:color w:val="000000"/>
                <w:sz w:val="18"/>
                <w:szCs w:val="18"/>
              </w:rPr>
              <w:t>33</w:t>
            </w:r>
          </w:p>
        </w:tc>
        <w:tc>
          <w:tcPr>
            <w:tcW w:w="961" w:type="dxa"/>
            <w:tcBorders>
              <w:top w:val="nil"/>
              <w:left w:val="nil"/>
              <w:bottom w:val="single" w:sz="12" w:space="0" w:color="auto"/>
              <w:right w:val="nil"/>
            </w:tcBorders>
            <w:shd w:val="clear" w:color="auto" w:fill="auto"/>
            <w:tcMar>
              <w:left w:w="43" w:type="dxa"/>
              <w:right w:w="43" w:type="dxa"/>
            </w:tcMar>
            <w:vAlign w:val="bottom"/>
          </w:tcPr>
          <w:p w14:paraId="16FF23EF" w14:textId="77777777" w:rsidR="00E10515" w:rsidRPr="006A7656" w:rsidRDefault="00E10515" w:rsidP="00E10515">
            <w:pPr>
              <w:pStyle w:val="TableText"/>
              <w:jc w:val="center"/>
              <w:rPr>
                <w:sz w:val="18"/>
                <w:szCs w:val="18"/>
              </w:rPr>
            </w:pPr>
            <w:r w:rsidRPr="006A7656">
              <w:rPr>
                <w:rFonts w:cs="Calibri"/>
                <w:color w:val="000000"/>
                <w:sz w:val="18"/>
                <w:szCs w:val="18"/>
              </w:rPr>
              <w:t>65</w:t>
            </w:r>
          </w:p>
        </w:tc>
        <w:tc>
          <w:tcPr>
            <w:tcW w:w="962" w:type="dxa"/>
            <w:tcBorders>
              <w:top w:val="nil"/>
              <w:left w:val="nil"/>
              <w:bottom w:val="single" w:sz="12" w:space="0" w:color="auto"/>
              <w:right w:val="nil"/>
            </w:tcBorders>
            <w:tcMar>
              <w:left w:w="43" w:type="dxa"/>
              <w:right w:w="43" w:type="dxa"/>
            </w:tcMar>
            <w:vAlign w:val="bottom"/>
          </w:tcPr>
          <w:p w14:paraId="5512524E" w14:textId="77777777" w:rsidR="00E10515" w:rsidRPr="006A7656" w:rsidRDefault="00E10515" w:rsidP="00E10515">
            <w:pPr>
              <w:pStyle w:val="TableText"/>
              <w:jc w:val="center"/>
              <w:rPr>
                <w:sz w:val="18"/>
                <w:szCs w:val="18"/>
              </w:rPr>
            </w:pPr>
            <w:r w:rsidRPr="006A7656">
              <w:rPr>
                <w:rFonts w:cs="Calibri"/>
                <w:color w:val="000000"/>
                <w:sz w:val="18"/>
                <w:szCs w:val="18"/>
              </w:rPr>
              <w:t>95</w:t>
            </w:r>
          </w:p>
        </w:tc>
        <w:tc>
          <w:tcPr>
            <w:tcW w:w="961" w:type="dxa"/>
            <w:tcBorders>
              <w:top w:val="nil"/>
              <w:left w:val="nil"/>
              <w:bottom w:val="single" w:sz="12" w:space="0" w:color="auto"/>
              <w:right w:val="nil"/>
            </w:tcBorders>
            <w:shd w:val="clear" w:color="auto" w:fill="auto"/>
            <w:tcMar>
              <w:left w:w="43" w:type="dxa"/>
              <w:right w:w="43" w:type="dxa"/>
            </w:tcMar>
            <w:vAlign w:val="bottom"/>
          </w:tcPr>
          <w:p w14:paraId="3AEC514F" w14:textId="77777777" w:rsidR="00E10515" w:rsidRPr="006A7656" w:rsidRDefault="00E10515" w:rsidP="00E10515">
            <w:pPr>
              <w:pStyle w:val="TableText"/>
              <w:jc w:val="center"/>
              <w:rPr>
                <w:sz w:val="18"/>
                <w:szCs w:val="18"/>
              </w:rPr>
            </w:pPr>
            <w:r w:rsidRPr="006A7656">
              <w:rPr>
                <w:rFonts w:cs="Calibri"/>
                <w:color w:val="000000"/>
                <w:sz w:val="18"/>
                <w:szCs w:val="18"/>
              </w:rPr>
              <w:t>114</w:t>
            </w:r>
          </w:p>
        </w:tc>
        <w:tc>
          <w:tcPr>
            <w:tcW w:w="962" w:type="dxa"/>
            <w:tcBorders>
              <w:top w:val="nil"/>
              <w:left w:val="nil"/>
              <w:bottom w:val="single" w:sz="12" w:space="0" w:color="auto"/>
              <w:right w:val="nil"/>
            </w:tcBorders>
            <w:tcMar>
              <w:left w:w="43" w:type="dxa"/>
              <w:right w:w="43" w:type="dxa"/>
            </w:tcMar>
            <w:vAlign w:val="bottom"/>
          </w:tcPr>
          <w:p w14:paraId="16F820FD" w14:textId="77777777" w:rsidR="00E10515" w:rsidRPr="006A7656" w:rsidRDefault="00E10515" w:rsidP="00E10515">
            <w:pPr>
              <w:pStyle w:val="TableText"/>
              <w:jc w:val="center"/>
              <w:rPr>
                <w:sz w:val="18"/>
                <w:szCs w:val="18"/>
              </w:rPr>
            </w:pPr>
            <w:r w:rsidRPr="006A7656">
              <w:rPr>
                <w:rFonts w:cs="Calibri"/>
                <w:color w:val="000000"/>
                <w:sz w:val="18"/>
                <w:szCs w:val="18"/>
              </w:rPr>
              <w:t>61</w:t>
            </w:r>
          </w:p>
        </w:tc>
        <w:tc>
          <w:tcPr>
            <w:tcW w:w="961" w:type="dxa"/>
            <w:tcBorders>
              <w:top w:val="nil"/>
              <w:left w:val="nil"/>
              <w:bottom w:val="single" w:sz="12" w:space="0" w:color="auto"/>
              <w:right w:val="nil"/>
            </w:tcBorders>
            <w:shd w:val="clear" w:color="auto" w:fill="auto"/>
            <w:tcMar>
              <w:left w:w="43" w:type="dxa"/>
              <w:right w:w="43" w:type="dxa"/>
            </w:tcMar>
            <w:vAlign w:val="bottom"/>
          </w:tcPr>
          <w:p w14:paraId="481642DB" w14:textId="77777777" w:rsidR="00E10515" w:rsidRPr="006A7656" w:rsidRDefault="00E10515" w:rsidP="00E10515">
            <w:pPr>
              <w:pStyle w:val="TableText"/>
              <w:jc w:val="center"/>
              <w:rPr>
                <w:sz w:val="18"/>
                <w:szCs w:val="18"/>
              </w:rPr>
            </w:pPr>
            <w:r w:rsidRPr="006A7656">
              <w:rPr>
                <w:rFonts w:cs="Calibri"/>
                <w:color w:val="000000"/>
                <w:sz w:val="18"/>
                <w:szCs w:val="18"/>
              </w:rPr>
              <w:t>46</w:t>
            </w:r>
          </w:p>
        </w:tc>
        <w:tc>
          <w:tcPr>
            <w:tcW w:w="962" w:type="dxa"/>
            <w:tcBorders>
              <w:top w:val="nil"/>
              <w:left w:val="nil"/>
              <w:bottom w:val="single" w:sz="12" w:space="0" w:color="auto"/>
              <w:right w:val="nil"/>
            </w:tcBorders>
            <w:vAlign w:val="bottom"/>
          </w:tcPr>
          <w:p w14:paraId="04B8846B" w14:textId="18CA9ECC" w:rsidR="00E10515" w:rsidRPr="00604808" w:rsidRDefault="00E10515" w:rsidP="00E10515">
            <w:pPr>
              <w:pStyle w:val="TableText"/>
              <w:jc w:val="center"/>
              <w:rPr>
                <w:rFonts w:cs="Calibri"/>
                <w:color w:val="000000"/>
                <w:sz w:val="18"/>
                <w:szCs w:val="18"/>
              </w:rPr>
            </w:pPr>
            <w:ins w:id="1584" w:author="Erik Hedlin" w:date="2020-10-19T16:26:00Z">
              <w:r w:rsidRPr="00800BE1">
                <w:rPr>
                  <w:rFonts w:cs="Calibri"/>
                  <w:color w:val="000000"/>
                  <w:sz w:val="18"/>
                  <w:szCs w:val="18"/>
                </w:rPr>
                <w:t>66</w:t>
              </w:r>
            </w:ins>
          </w:p>
        </w:tc>
        <w:tc>
          <w:tcPr>
            <w:tcW w:w="945" w:type="dxa"/>
            <w:tcBorders>
              <w:top w:val="nil"/>
              <w:left w:val="nil"/>
              <w:bottom w:val="single" w:sz="12" w:space="0" w:color="auto"/>
              <w:right w:val="single" w:sz="4" w:space="0" w:color="auto"/>
            </w:tcBorders>
            <w:shd w:val="clear" w:color="auto" w:fill="auto"/>
            <w:tcMar>
              <w:left w:w="43" w:type="dxa"/>
              <w:right w:w="43" w:type="dxa"/>
            </w:tcMar>
            <w:vAlign w:val="bottom"/>
          </w:tcPr>
          <w:p w14:paraId="190FA733" w14:textId="1981E33C" w:rsidR="00E10515" w:rsidRPr="006A7656" w:rsidRDefault="00E10515" w:rsidP="00E10515">
            <w:pPr>
              <w:pStyle w:val="TableText"/>
              <w:jc w:val="center"/>
              <w:rPr>
                <w:sz w:val="18"/>
                <w:szCs w:val="18"/>
              </w:rPr>
            </w:pPr>
            <w:ins w:id="1585" w:author="Erik Hedlin" w:date="2020-10-19T16:26:00Z">
              <w:r>
                <w:rPr>
                  <w:rFonts w:cs="Calibri"/>
                  <w:color w:val="000000"/>
                  <w:sz w:val="18"/>
                  <w:szCs w:val="18"/>
                </w:rPr>
                <w:t>112</w:t>
              </w:r>
            </w:ins>
            <w:del w:id="1586" w:author="Erik Hedlin" w:date="2020-10-19T16:26:00Z">
              <w:r w:rsidRPr="006A7656" w:rsidDel="00E10515">
                <w:rPr>
                  <w:rFonts w:cs="Calibri"/>
                  <w:color w:val="000000"/>
                  <w:sz w:val="18"/>
                  <w:szCs w:val="18"/>
                </w:rPr>
                <w:delText>66</w:delText>
              </w:r>
            </w:del>
          </w:p>
        </w:tc>
      </w:tr>
      <w:tr w:rsidR="00E10515" w:rsidRPr="00C4635C" w14:paraId="6ADA8FD7" w14:textId="77777777" w:rsidTr="009733F4">
        <w:trPr>
          <w:cnfStyle w:val="000000100000" w:firstRow="0" w:lastRow="0" w:firstColumn="0" w:lastColumn="0" w:oddVBand="0" w:evenVBand="0" w:oddHBand="1" w:evenHBand="0" w:firstRowFirstColumn="0" w:firstRowLastColumn="0" w:lastRowFirstColumn="0" w:lastRowLastColumn="0"/>
          <w:cantSplit/>
          <w:trHeight w:val="305"/>
        </w:trPr>
        <w:tc>
          <w:tcPr>
            <w:tcW w:w="512" w:type="dxa"/>
            <w:tcBorders>
              <w:top w:val="single" w:sz="12" w:space="0" w:color="auto"/>
              <w:bottom w:val="nil"/>
            </w:tcBorders>
          </w:tcPr>
          <w:p w14:paraId="2008B790" w14:textId="77777777" w:rsidR="00E10515" w:rsidRPr="00604808" w:rsidRDefault="00E10515" w:rsidP="008A1C71">
            <w:pPr>
              <w:pStyle w:val="TableText"/>
              <w:rPr>
                <w:rFonts w:cs="Calibri"/>
                <w:i/>
                <w:iCs/>
                <w:color w:val="000000"/>
                <w:sz w:val="18"/>
                <w:szCs w:val="18"/>
              </w:rPr>
            </w:pPr>
          </w:p>
        </w:tc>
        <w:tc>
          <w:tcPr>
            <w:tcW w:w="10103" w:type="dxa"/>
            <w:gridSpan w:val="11"/>
            <w:tcBorders>
              <w:top w:val="single" w:sz="12" w:space="0" w:color="auto"/>
              <w:bottom w:val="nil"/>
            </w:tcBorders>
            <w:tcMar>
              <w:left w:w="0" w:type="dxa"/>
              <w:right w:w="0" w:type="dxa"/>
            </w:tcMar>
          </w:tcPr>
          <w:p w14:paraId="18756619" w14:textId="6ABA2D83" w:rsidR="00E10515" w:rsidRPr="006A7656" w:rsidRDefault="00E10515" w:rsidP="008A1C71">
            <w:pPr>
              <w:pStyle w:val="TableText"/>
              <w:rPr>
                <w:rFonts w:cs="Calibri"/>
                <w:i/>
                <w:iCs/>
                <w:color w:val="000000"/>
                <w:sz w:val="18"/>
                <w:szCs w:val="18"/>
              </w:rPr>
            </w:pPr>
            <w:del w:id="1587" w:author="Erik Hedlin" w:date="2020-10-19T16:29:00Z">
              <w:r w:rsidRPr="006A7656" w:rsidDel="005F08D5">
                <w:rPr>
                  <w:rFonts w:cs="Calibri"/>
                  <w:i/>
                  <w:iCs/>
                  <w:color w:val="000000"/>
                  <w:sz w:val="18"/>
                  <w:szCs w:val="18"/>
                </w:rPr>
                <w:delText>Mean brood sized is used here as for studies in which mortality that occurs between hatching and the first observation of the brood is unknown, and nestlings are equal to, or greater than 10 days of age, but less than Minimum Acceptable Age for Assessing Success.</w:delText>
              </w:r>
            </w:del>
          </w:p>
        </w:tc>
      </w:tr>
      <w:tr w:rsidR="00E10515" w:rsidRPr="006A7656" w14:paraId="1F491E04" w14:textId="77777777" w:rsidTr="009733F4">
        <w:trPr>
          <w:cnfStyle w:val="000000010000" w:firstRow="0" w:lastRow="0" w:firstColumn="0" w:lastColumn="0" w:oddVBand="0" w:evenVBand="0" w:oddHBand="0" w:evenHBand="1" w:firstRowFirstColumn="0" w:firstRowLastColumn="0" w:lastRowFirstColumn="0" w:lastRowLastColumn="0"/>
          <w:cantSplit/>
          <w:trHeight w:val="305"/>
          <w:tblHeader/>
          <w:ins w:id="1588" w:author="Erik Hedlin" w:date="2020-10-19T16:22:00Z"/>
        </w:trPr>
        <w:tc>
          <w:tcPr>
            <w:tcW w:w="1885" w:type="dxa"/>
            <w:gridSpan w:val="2"/>
            <w:vMerge w:val="restart"/>
            <w:tcBorders>
              <w:top w:val="single" w:sz="12" w:space="0" w:color="auto"/>
              <w:left w:val="single" w:sz="4" w:space="0" w:color="auto"/>
              <w:bottom w:val="nil"/>
            </w:tcBorders>
          </w:tcPr>
          <w:p w14:paraId="26133C2E" w14:textId="77777777" w:rsidR="00E10515" w:rsidRPr="00604808" w:rsidRDefault="00E10515" w:rsidP="00975776">
            <w:pPr>
              <w:spacing w:after="0"/>
              <w:rPr>
                <w:ins w:id="1589" w:author="Erik Hedlin" w:date="2020-10-19T16:22:00Z"/>
                <w:b/>
              </w:rPr>
            </w:pPr>
          </w:p>
        </w:tc>
        <w:tc>
          <w:tcPr>
            <w:tcW w:w="236" w:type="dxa"/>
            <w:tcBorders>
              <w:top w:val="single" w:sz="12" w:space="0" w:color="auto"/>
              <w:bottom w:val="nil"/>
            </w:tcBorders>
          </w:tcPr>
          <w:p w14:paraId="4AF886BA" w14:textId="77777777" w:rsidR="00E10515" w:rsidRPr="00604808" w:rsidRDefault="00E10515" w:rsidP="00975776">
            <w:pPr>
              <w:spacing w:after="0"/>
              <w:jc w:val="center"/>
              <w:rPr>
                <w:ins w:id="1590" w:author="Erik Hedlin" w:date="2020-10-19T16:22:00Z"/>
                <w:b/>
              </w:rPr>
            </w:pPr>
          </w:p>
        </w:tc>
        <w:tc>
          <w:tcPr>
            <w:tcW w:w="8494" w:type="dxa"/>
            <w:gridSpan w:val="9"/>
            <w:tcBorders>
              <w:top w:val="single" w:sz="12" w:space="0" w:color="auto"/>
              <w:bottom w:val="nil"/>
              <w:right w:val="single" w:sz="4" w:space="0" w:color="auto"/>
            </w:tcBorders>
          </w:tcPr>
          <w:p w14:paraId="3B557B7E" w14:textId="1DB391A3" w:rsidR="00E10515" w:rsidRPr="00604808" w:rsidRDefault="009E6165" w:rsidP="00975776">
            <w:pPr>
              <w:spacing w:after="0"/>
              <w:jc w:val="center"/>
              <w:rPr>
                <w:ins w:id="1591" w:author="Erik Hedlin" w:date="2020-10-19T16:22:00Z"/>
                <w:b/>
              </w:rPr>
            </w:pPr>
            <w:ins w:id="1592" w:author="Erik Hedlin" w:date="2020-10-19T16:36:00Z">
              <w:r>
                <w:rPr>
                  <w:b/>
                </w:rPr>
                <w:t>RLHA</w:t>
              </w:r>
            </w:ins>
          </w:p>
        </w:tc>
      </w:tr>
      <w:tr w:rsidR="00975776" w:rsidRPr="006A7656" w14:paraId="11B18169" w14:textId="77777777" w:rsidTr="009733F4">
        <w:trPr>
          <w:cnfStyle w:val="000000100000" w:firstRow="0" w:lastRow="0" w:firstColumn="0" w:lastColumn="0" w:oddVBand="0" w:evenVBand="0" w:oddHBand="1" w:evenHBand="0" w:firstRowFirstColumn="0" w:firstRowLastColumn="0" w:lastRowFirstColumn="0" w:lastRowLastColumn="0"/>
          <w:cantSplit/>
          <w:trHeight w:val="630"/>
          <w:tblHeader/>
          <w:ins w:id="1593" w:author="Erik Hedlin" w:date="2020-10-19T16:22:00Z"/>
        </w:trPr>
        <w:tc>
          <w:tcPr>
            <w:tcW w:w="1885" w:type="dxa"/>
            <w:gridSpan w:val="2"/>
            <w:vMerge/>
            <w:tcBorders>
              <w:top w:val="nil"/>
              <w:left w:val="single" w:sz="4" w:space="0" w:color="auto"/>
              <w:bottom w:val="single" w:sz="4" w:space="0" w:color="auto"/>
            </w:tcBorders>
          </w:tcPr>
          <w:p w14:paraId="53113EFE" w14:textId="77777777" w:rsidR="00E10515" w:rsidRPr="00660882" w:rsidRDefault="00E10515" w:rsidP="00E10515">
            <w:pPr>
              <w:spacing w:after="0"/>
              <w:rPr>
                <w:ins w:id="1594" w:author="Erik Hedlin" w:date="2020-10-19T16:22:00Z"/>
                <w:b/>
              </w:rPr>
            </w:pPr>
          </w:p>
        </w:tc>
        <w:tc>
          <w:tcPr>
            <w:tcW w:w="1054" w:type="dxa"/>
            <w:gridSpan w:val="2"/>
            <w:tcBorders>
              <w:top w:val="nil"/>
              <w:bottom w:val="single" w:sz="4" w:space="0" w:color="auto"/>
            </w:tcBorders>
            <w:textDirection w:val="btLr"/>
          </w:tcPr>
          <w:p w14:paraId="57AA714F" w14:textId="5C224456" w:rsidR="00E10515" w:rsidRPr="00660882" w:rsidRDefault="00E10515" w:rsidP="00E10515">
            <w:pPr>
              <w:spacing w:after="0"/>
              <w:ind w:left="113" w:right="113"/>
              <w:jc w:val="center"/>
              <w:rPr>
                <w:ins w:id="1595" w:author="Erik Hedlin" w:date="2020-10-19T16:22:00Z"/>
                <w:b/>
                <w:sz w:val="18"/>
              </w:rPr>
            </w:pPr>
            <w:ins w:id="1596" w:author="Erik Hedlin" w:date="2020-10-19T16:23:00Z">
              <w:r w:rsidRPr="00660882">
                <w:rPr>
                  <w:b/>
                  <w:sz w:val="18"/>
                </w:rPr>
                <w:t>2012</w:t>
              </w:r>
            </w:ins>
          </w:p>
        </w:tc>
        <w:tc>
          <w:tcPr>
            <w:tcW w:w="962" w:type="dxa"/>
            <w:tcBorders>
              <w:top w:val="nil"/>
              <w:bottom w:val="single" w:sz="4" w:space="0" w:color="auto"/>
            </w:tcBorders>
            <w:shd w:val="clear" w:color="auto" w:fill="F2F2F2" w:themeFill="background1" w:themeFillShade="F2"/>
            <w:textDirection w:val="btLr"/>
          </w:tcPr>
          <w:p w14:paraId="40C9D823" w14:textId="249E83C9" w:rsidR="00E10515" w:rsidRPr="00660882" w:rsidRDefault="00E10515" w:rsidP="00E10515">
            <w:pPr>
              <w:spacing w:after="0"/>
              <w:ind w:left="113" w:right="113"/>
              <w:jc w:val="center"/>
              <w:rPr>
                <w:ins w:id="1597" w:author="Erik Hedlin" w:date="2020-10-19T16:22:00Z"/>
                <w:b/>
                <w:sz w:val="18"/>
              </w:rPr>
            </w:pPr>
            <w:ins w:id="1598" w:author="Erik Hedlin" w:date="2020-10-19T16:23:00Z">
              <w:r w:rsidRPr="00660882">
                <w:rPr>
                  <w:b/>
                  <w:sz w:val="18"/>
                </w:rPr>
                <w:t>2013</w:t>
              </w:r>
            </w:ins>
          </w:p>
        </w:tc>
        <w:tc>
          <w:tcPr>
            <w:tcW w:w="961" w:type="dxa"/>
            <w:tcBorders>
              <w:top w:val="nil"/>
              <w:bottom w:val="single" w:sz="4" w:space="0" w:color="auto"/>
            </w:tcBorders>
            <w:textDirection w:val="btLr"/>
          </w:tcPr>
          <w:p w14:paraId="1A759AE6" w14:textId="5C3C19D2" w:rsidR="00E10515" w:rsidRPr="00660882" w:rsidRDefault="00E10515" w:rsidP="00E10515">
            <w:pPr>
              <w:spacing w:after="0"/>
              <w:ind w:left="113" w:right="113"/>
              <w:jc w:val="center"/>
              <w:rPr>
                <w:ins w:id="1599" w:author="Erik Hedlin" w:date="2020-10-19T16:22:00Z"/>
                <w:b/>
                <w:sz w:val="18"/>
              </w:rPr>
            </w:pPr>
            <w:ins w:id="1600" w:author="Erik Hedlin" w:date="2020-10-19T16:23:00Z">
              <w:r w:rsidRPr="00660882">
                <w:rPr>
                  <w:b/>
                  <w:sz w:val="18"/>
                </w:rPr>
                <w:t>2014</w:t>
              </w:r>
            </w:ins>
          </w:p>
        </w:tc>
        <w:tc>
          <w:tcPr>
            <w:tcW w:w="962" w:type="dxa"/>
            <w:tcBorders>
              <w:top w:val="nil"/>
              <w:bottom w:val="single" w:sz="4" w:space="0" w:color="auto"/>
            </w:tcBorders>
            <w:shd w:val="clear" w:color="auto" w:fill="F2F2F2" w:themeFill="background1" w:themeFillShade="F2"/>
            <w:textDirection w:val="btLr"/>
          </w:tcPr>
          <w:p w14:paraId="2CC4176A" w14:textId="00831D13" w:rsidR="00E10515" w:rsidRPr="00660882" w:rsidRDefault="00E10515" w:rsidP="00E10515">
            <w:pPr>
              <w:spacing w:after="0"/>
              <w:ind w:left="113" w:right="113"/>
              <w:jc w:val="center"/>
              <w:rPr>
                <w:ins w:id="1601" w:author="Erik Hedlin" w:date="2020-10-19T16:22:00Z"/>
                <w:b/>
                <w:sz w:val="18"/>
              </w:rPr>
            </w:pPr>
            <w:ins w:id="1602" w:author="Erik Hedlin" w:date="2020-10-19T16:23:00Z">
              <w:r w:rsidRPr="00660882">
                <w:rPr>
                  <w:b/>
                  <w:sz w:val="18"/>
                </w:rPr>
                <w:t>2015</w:t>
              </w:r>
            </w:ins>
          </w:p>
        </w:tc>
        <w:tc>
          <w:tcPr>
            <w:tcW w:w="961" w:type="dxa"/>
            <w:tcBorders>
              <w:top w:val="nil"/>
              <w:bottom w:val="single" w:sz="4" w:space="0" w:color="auto"/>
              <w:right w:val="nil"/>
            </w:tcBorders>
            <w:textDirection w:val="btLr"/>
          </w:tcPr>
          <w:p w14:paraId="79C2F746" w14:textId="1711A2D3" w:rsidR="00E10515" w:rsidRPr="00660882" w:rsidRDefault="00E10515" w:rsidP="00E10515">
            <w:pPr>
              <w:spacing w:after="0"/>
              <w:ind w:left="113" w:right="113"/>
              <w:jc w:val="center"/>
              <w:rPr>
                <w:ins w:id="1603" w:author="Erik Hedlin" w:date="2020-10-19T16:22:00Z"/>
                <w:b/>
                <w:sz w:val="18"/>
              </w:rPr>
            </w:pPr>
            <w:ins w:id="1604" w:author="Erik Hedlin" w:date="2020-10-19T16:23:00Z">
              <w:r w:rsidRPr="00660882">
                <w:rPr>
                  <w:b/>
                  <w:sz w:val="18"/>
                </w:rPr>
                <w:t>2016</w:t>
              </w:r>
            </w:ins>
          </w:p>
        </w:tc>
        <w:tc>
          <w:tcPr>
            <w:tcW w:w="962" w:type="dxa"/>
            <w:tcBorders>
              <w:top w:val="nil"/>
              <w:left w:val="nil"/>
              <w:bottom w:val="single" w:sz="4" w:space="0" w:color="auto"/>
              <w:right w:val="nil"/>
            </w:tcBorders>
            <w:shd w:val="clear" w:color="auto" w:fill="F2F2F2" w:themeFill="background1" w:themeFillShade="F2"/>
            <w:textDirection w:val="btLr"/>
          </w:tcPr>
          <w:p w14:paraId="47953A5B" w14:textId="105C020C" w:rsidR="00E10515" w:rsidRPr="00660882" w:rsidRDefault="00E10515" w:rsidP="00E10515">
            <w:pPr>
              <w:spacing w:after="0"/>
              <w:ind w:left="113" w:right="113"/>
              <w:jc w:val="center"/>
              <w:rPr>
                <w:ins w:id="1605" w:author="Erik Hedlin" w:date="2020-10-19T16:22:00Z"/>
                <w:b/>
                <w:sz w:val="18"/>
              </w:rPr>
            </w:pPr>
            <w:ins w:id="1606" w:author="Erik Hedlin" w:date="2020-10-19T16:23:00Z">
              <w:r w:rsidRPr="00660882">
                <w:rPr>
                  <w:b/>
                  <w:sz w:val="18"/>
                </w:rPr>
                <w:t>2017</w:t>
              </w:r>
            </w:ins>
          </w:p>
        </w:tc>
        <w:tc>
          <w:tcPr>
            <w:tcW w:w="961" w:type="dxa"/>
            <w:tcBorders>
              <w:top w:val="nil"/>
              <w:left w:val="nil"/>
              <w:bottom w:val="single" w:sz="4" w:space="0" w:color="auto"/>
              <w:right w:val="nil"/>
            </w:tcBorders>
            <w:textDirection w:val="btLr"/>
          </w:tcPr>
          <w:p w14:paraId="42EC8DB3" w14:textId="5C3E9EAD" w:rsidR="00E10515" w:rsidRPr="00660882" w:rsidRDefault="00E10515" w:rsidP="00E10515">
            <w:pPr>
              <w:spacing w:after="0"/>
              <w:ind w:left="113" w:right="113"/>
              <w:jc w:val="center"/>
              <w:rPr>
                <w:ins w:id="1607" w:author="Erik Hedlin" w:date="2020-10-19T16:22:00Z"/>
                <w:b/>
                <w:sz w:val="18"/>
              </w:rPr>
            </w:pPr>
            <w:ins w:id="1608" w:author="Erik Hedlin" w:date="2020-10-19T16:23:00Z">
              <w:r w:rsidRPr="00660882">
                <w:rPr>
                  <w:b/>
                  <w:sz w:val="18"/>
                </w:rPr>
                <w:t>2018</w:t>
              </w:r>
            </w:ins>
          </w:p>
        </w:tc>
        <w:tc>
          <w:tcPr>
            <w:tcW w:w="962" w:type="dxa"/>
            <w:tcBorders>
              <w:top w:val="nil"/>
              <w:left w:val="nil"/>
              <w:bottom w:val="single" w:sz="4" w:space="0" w:color="auto"/>
              <w:right w:val="nil"/>
            </w:tcBorders>
            <w:shd w:val="clear" w:color="auto" w:fill="F2F2F2" w:themeFill="background1" w:themeFillShade="F2"/>
            <w:textDirection w:val="btLr"/>
          </w:tcPr>
          <w:p w14:paraId="0804E14D" w14:textId="46F4E521" w:rsidR="00E10515" w:rsidRPr="00660882" w:rsidRDefault="00E10515" w:rsidP="00E10515">
            <w:pPr>
              <w:spacing w:after="0"/>
              <w:ind w:left="113" w:right="113"/>
              <w:jc w:val="center"/>
              <w:rPr>
                <w:ins w:id="1609" w:author="Erik Hedlin" w:date="2020-10-19T16:22:00Z"/>
                <w:b/>
                <w:sz w:val="18"/>
              </w:rPr>
            </w:pPr>
            <w:ins w:id="1610" w:author="Erik Hedlin" w:date="2020-10-19T16:23:00Z">
              <w:r w:rsidRPr="00660882">
                <w:rPr>
                  <w:b/>
                  <w:sz w:val="18"/>
                </w:rPr>
                <w:t>2019</w:t>
              </w:r>
            </w:ins>
          </w:p>
        </w:tc>
        <w:tc>
          <w:tcPr>
            <w:tcW w:w="945" w:type="dxa"/>
            <w:tcBorders>
              <w:top w:val="nil"/>
              <w:left w:val="nil"/>
              <w:bottom w:val="single" w:sz="4" w:space="0" w:color="auto"/>
              <w:right w:val="single" w:sz="4" w:space="0" w:color="auto"/>
            </w:tcBorders>
            <w:textDirection w:val="btLr"/>
          </w:tcPr>
          <w:p w14:paraId="3E43EF36" w14:textId="2CEA13C1" w:rsidR="00E10515" w:rsidRPr="00660882" w:rsidRDefault="00E10515" w:rsidP="00E10515">
            <w:pPr>
              <w:spacing w:after="0"/>
              <w:ind w:left="113" w:right="113"/>
              <w:jc w:val="center"/>
              <w:rPr>
                <w:ins w:id="1611" w:author="Erik Hedlin" w:date="2020-10-19T16:22:00Z"/>
                <w:b/>
                <w:sz w:val="18"/>
              </w:rPr>
            </w:pPr>
            <w:ins w:id="1612" w:author="Erik Hedlin" w:date="2020-10-19T16:23:00Z">
              <w:r w:rsidRPr="00660882">
                <w:rPr>
                  <w:b/>
                  <w:sz w:val="18"/>
                </w:rPr>
                <w:t>2020</w:t>
              </w:r>
            </w:ins>
          </w:p>
        </w:tc>
      </w:tr>
      <w:tr w:rsidR="00975776" w:rsidRPr="006A7656" w14:paraId="037EA0E8" w14:textId="77777777" w:rsidTr="009733F4">
        <w:trPr>
          <w:cnfStyle w:val="000000010000" w:firstRow="0" w:lastRow="0" w:firstColumn="0" w:lastColumn="0" w:oddVBand="0" w:evenVBand="0" w:oddHBand="0" w:evenHBand="1" w:firstRowFirstColumn="0" w:firstRowLastColumn="0" w:lastRowFirstColumn="0" w:lastRowLastColumn="0"/>
          <w:cantSplit/>
          <w:trHeight w:val="305"/>
          <w:ins w:id="1613" w:author="Erik Hedlin" w:date="2020-10-19T16:22:00Z"/>
        </w:trPr>
        <w:tc>
          <w:tcPr>
            <w:tcW w:w="1885" w:type="dxa"/>
            <w:gridSpan w:val="2"/>
            <w:tcBorders>
              <w:top w:val="single" w:sz="4" w:space="0" w:color="auto"/>
              <w:left w:val="single" w:sz="4" w:space="0" w:color="auto"/>
              <w:bottom w:val="nil"/>
            </w:tcBorders>
            <w:tcMar>
              <w:left w:w="0" w:type="dxa"/>
              <w:right w:w="0" w:type="dxa"/>
            </w:tcMar>
          </w:tcPr>
          <w:p w14:paraId="61BE5649" w14:textId="77777777" w:rsidR="00E10515" w:rsidRPr="00604808" w:rsidRDefault="00E10515" w:rsidP="00E10515">
            <w:pPr>
              <w:pStyle w:val="TableText"/>
              <w:rPr>
                <w:ins w:id="1614" w:author="Erik Hedlin" w:date="2020-10-19T16:22:00Z"/>
              </w:rPr>
            </w:pPr>
            <w:ins w:id="1615" w:author="Erik Hedlin" w:date="2020-10-19T16:22:00Z">
              <w:r w:rsidRPr="00604808">
                <w:t>Mean brood size ± SD</w:t>
              </w:r>
            </w:ins>
          </w:p>
        </w:tc>
        <w:tc>
          <w:tcPr>
            <w:tcW w:w="1054" w:type="dxa"/>
            <w:gridSpan w:val="2"/>
            <w:tcBorders>
              <w:top w:val="single" w:sz="4" w:space="0" w:color="auto"/>
              <w:left w:val="nil"/>
              <w:bottom w:val="nil"/>
              <w:right w:val="nil"/>
            </w:tcBorders>
            <w:shd w:val="clear" w:color="auto" w:fill="auto"/>
            <w:tcMar>
              <w:left w:w="43" w:type="dxa"/>
              <w:right w:w="43" w:type="dxa"/>
            </w:tcMar>
          </w:tcPr>
          <w:p w14:paraId="5E0110C0" w14:textId="7537AA80" w:rsidR="00E10515" w:rsidRPr="00604808" w:rsidRDefault="00E10515" w:rsidP="00E10515">
            <w:pPr>
              <w:pStyle w:val="TableText"/>
              <w:jc w:val="center"/>
              <w:rPr>
                <w:ins w:id="1616" w:author="Erik Hedlin" w:date="2020-10-19T16:22:00Z"/>
                <w:sz w:val="18"/>
                <w:szCs w:val="18"/>
              </w:rPr>
            </w:pPr>
            <w:ins w:id="1617" w:author="Erik Hedlin" w:date="2020-10-19T16:23:00Z">
              <w:r w:rsidRPr="00604808">
                <w:rPr>
                  <w:rFonts w:cs="Calibri"/>
                  <w:color w:val="000000"/>
                  <w:sz w:val="18"/>
                  <w:szCs w:val="18"/>
                </w:rPr>
                <w:t>1.44±1.14</w:t>
              </w:r>
            </w:ins>
          </w:p>
        </w:tc>
        <w:tc>
          <w:tcPr>
            <w:tcW w:w="962" w:type="dxa"/>
            <w:tcBorders>
              <w:top w:val="single" w:sz="4" w:space="0" w:color="auto"/>
              <w:left w:val="nil"/>
              <w:bottom w:val="nil"/>
              <w:right w:val="nil"/>
            </w:tcBorders>
            <w:tcMar>
              <w:left w:w="43" w:type="dxa"/>
              <w:right w:w="43" w:type="dxa"/>
            </w:tcMar>
          </w:tcPr>
          <w:p w14:paraId="69EC749B" w14:textId="335061A9" w:rsidR="00E10515" w:rsidRPr="00604808" w:rsidRDefault="00E10515" w:rsidP="00E10515">
            <w:pPr>
              <w:pStyle w:val="TableText"/>
              <w:jc w:val="center"/>
              <w:rPr>
                <w:ins w:id="1618" w:author="Erik Hedlin" w:date="2020-10-19T16:22:00Z"/>
                <w:rFonts w:cs="Calibri"/>
                <w:color w:val="000000"/>
                <w:sz w:val="18"/>
                <w:szCs w:val="18"/>
              </w:rPr>
            </w:pPr>
            <w:ins w:id="1619" w:author="Erik Hedlin" w:date="2020-10-19T16:23:00Z">
              <w:r w:rsidRPr="00604808">
                <w:rPr>
                  <w:sz w:val="18"/>
                  <w:szCs w:val="18"/>
                </w:rPr>
                <w:t>0</w:t>
              </w:r>
            </w:ins>
          </w:p>
        </w:tc>
        <w:tc>
          <w:tcPr>
            <w:tcW w:w="961" w:type="dxa"/>
            <w:tcBorders>
              <w:top w:val="single" w:sz="4" w:space="0" w:color="auto"/>
              <w:left w:val="nil"/>
              <w:bottom w:val="nil"/>
              <w:right w:val="nil"/>
            </w:tcBorders>
            <w:shd w:val="clear" w:color="auto" w:fill="auto"/>
            <w:tcMar>
              <w:left w:w="43" w:type="dxa"/>
              <w:right w:w="43" w:type="dxa"/>
            </w:tcMar>
          </w:tcPr>
          <w:p w14:paraId="2F425CDD" w14:textId="204D74A6" w:rsidR="00E10515" w:rsidRPr="00604808" w:rsidRDefault="00E10515" w:rsidP="00E10515">
            <w:pPr>
              <w:pStyle w:val="TableText"/>
              <w:jc w:val="center"/>
              <w:rPr>
                <w:ins w:id="1620" w:author="Erik Hedlin" w:date="2020-10-19T16:22:00Z"/>
                <w:sz w:val="18"/>
                <w:szCs w:val="18"/>
              </w:rPr>
            </w:pPr>
            <w:ins w:id="1621" w:author="Erik Hedlin" w:date="2020-10-19T16:23:00Z">
              <w:r w:rsidRPr="00604808">
                <w:rPr>
                  <w:rFonts w:cs="Calibri"/>
                  <w:color w:val="000000"/>
                  <w:sz w:val="18"/>
                  <w:szCs w:val="18"/>
                </w:rPr>
                <w:t>2.22±0.76</w:t>
              </w:r>
            </w:ins>
          </w:p>
        </w:tc>
        <w:tc>
          <w:tcPr>
            <w:tcW w:w="962" w:type="dxa"/>
            <w:tcBorders>
              <w:top w:val="single" w:sz="4" w:space="0" w:color="auto"/>
              <w:left w:val="nil"/>
              <w:bottom w:val="nil"/>
              <w:right w:val="nil"/>
            </w:tcBorders>
            <w:tcMar>
              <w:left w:w="43" w:type="dxa"/>
              <w:right w:w="43" w:type="dxa"/>
            </w:tcMar>
          </w:tcPr>
          <w:p w14:paraId="1FF15C1C" w14:textId="2447F79F" w:rsidR="00E10515" w:rsidRPr="00604808" w:rsidRDefault="00E10515" w:rsidP="00E10515">
            <w:pPr>
              <w:pStyle w:val="TableText"/>
              <w:jc w:val="center"/>
              <w:rPr>
                <w:ins w:id="1622" w:author="Erik Hedlin" w:date="2020-10-19T16:22:00Z"/>
                <w:sz w:val="18"/>
                <w:szCs w:val="18"/>
              </w:rPr>
            </w:pPr>
            <w:ins w:id="1623" w:author="Erik Hedlin" w:date="2020-10-19T16:23:00Z">
              <w:r w:rsidRPr="00604808">
                <w:rPr>
                  <w:rFonts w:cs="Calibri"/>
                  <w:color w:val="000000"/>
                  <w:sz w:val="18"/>
                  <w:szCs w:val="18"/>
                </w:rPr>
                <w:t>2.30±1.24</w:t>
              </w:r>
            </w:ins>
          </w:p>
        </w:tc>
        <w:tc>
          <w:tcPr>
            <w:tcW w:w="961" w:type="dxa"/>
            <w:tcBorders>
              <w:top w:val="single" w:sz="4" w:space="0" w:color="auto"/>
              <w:left w:val="nil"/>
              <w:bottom w:val="nil"/>
              <w:right w:val="nil"/>
            </w:tcBorders>
            <w:shd w:val="clear" w:color="auto" w:fill="auto"/>
            <w:tcMar>
              <w:left w:w="43" w:type="dxa"/>
              <w:right w:w="43" w:type="dxa"/>
            </w:tcMar>
          </w:tcPr>
          <w:p w14:paraId="09675F23" w14:textId="4DB64800" w:rsidR="00E10515" w:rsidRPr="00604808" w:rsidRDefault="00E10515" w:rsidP="00E10515">
            <w:pPr>
              <w:pStyle w:val="TableText"/>
              <w:jc w:val="center"/>
              <w:rPr>
                <w:ins w:id="1624" w:author="Erik Hedlin" w:date="2020-10-19T16:22:00Z"/>
                <w:sz w:val="18"/>
                <w:szCs w:val="18"/>
              </w:rPr>
            </w:pPr>
            <w:ins w:id="1625" w:author="Erik Hedlin" w:date="2020-10-19T16:23:00Z">
              <w:r w:rsidRPr="00604808">
                <w:rPr>
                  <w:rFonts w:cs="Calibri"/>
                  <w:color w:val="000000"/>
                  <w:sz w:val="18"/>
                  <w:szCs w:val="18"/>
                </w:rPr>
                <w:t>1.78±1.55</w:t>
              </w:r>
            </w:ins>
          </w:p>
        </w:tc>
        <w:tc>
          <w:tcPr>
            <w:tcW w:w="962" w:type="dxa"/>
            <w:tcBorders>
              <w:top w:val="single" w:sz="4" w:space="0" w:color="auto"/>
              <w:left w:val="nil"/>
              <w:bottom w:val="nil"/>
              <w:right w:val="nil"/>
            </w:tcBorders>
            <w:tcMar>
              <w:left w:w="43" w:type="dxa"/>
              <w:right w:w="43" w:type="dxa"/>
            </w:tcMar>
          </w:tcPr>
          <w:p w14:paraId="5DB987B2" w14:textId="25CA6CFD" w:rsidR="00E10515" w:rsidRPr="00604808" w:rsidRDefault="00E10515" w:rsidP="00E10515">
            <w:pPr>
              <w:pStyle w:val="TableText"/>
              <w:jc w:val="center"/>
              <w:rPr>
                <w:ins w:id="1626" w:author="Erik Hedlin" w:date="2020-10-19T16:22:00Z"/>
                <w:sz w:val="18"/>
                <w:szCs w:val="18"/>
              </w:rPr>
            </w:pPr>
            <w:ins w:id="1627" w:author="Erik Hedlin" w:date="2020-10-19T16:23:00Z">
              <w:r w:rsidRPr="00604808">
                <w:rPr>
                  <w:rFonts w:cs="Calibri"/>
                  <w:color w:val="000000"/>
                  <w:sz w:val="18"/>
                  <w:szCs w:val="18"/>
                </w:rPr>
                <w:t>1.00±1.15</w:t>
              </w:r>
            </w:ins>
          </w:p>
        </w:tc>
        <w:tc>
          <w:tcPr>
            <w:tcW w:w="961" w:type="dxa"/>
            <w:tcBorders>
              <w:top w:val="single" w:sz="4" w:space="0" w:color="auto"/>
              <w:left w:val="nil"/>
              <w:bottom w:val="nil"/>
              <w:right w:val="nil"/>
            </w:tcBorders>
            <w:shd w:val="clear" w:color="auto" w:fill="auto"/>
            <w:tcMar>
              <w:left w:w="43" w:type="dxa"/>
              <w:right w:w="43" w:type="dxa"/>
            </w:tcMar>
          </w:tcPr>
          <w:p w14:paraId="3197AA88" w14:textId="324C3311" w:rsidR="00E10515" w:rsidRPr="00604808" w:rsidRDefault="00E10515" w:rsidP="00E10515">
            <w:pPr>
              <w:pStyle w:val="TableText"/>
              <w:jc w:val="center"/>
              <w:rPr>
                <w:ins w:id="1628" w:author="Erik Hedlin" w:date="2020-10-19T16:22:00Z"/>
                <w:sz w:val="18"/>
                <w:szCs w:val="18"/>
              </w:rPr>
            </w:pPr>
            <w:ins w:id="1629" w:author="Erik Hedlin" w:date="2020-10-19T16:23:00Z">
              <w:r w:rsidRPr="00604808">
                <w:rPr>
                  <w:rFonts w:cs="Calibri"/>
                  <w:color w:val="000000"/>
                  <w:sz w:val="18"/>
                  <w:szCs w:val="18"/>
                </w:rPr>
                <w:t>0.58±0.90</w:t>
              </w:r>
            </w:ins>
          </w:p>
        </w:tc>
        <w:tc>
          <w:tcPr>
            <w:tcW w:w="962" w:type="dxa"/>
            <w:tcBorders>
              <w:top w:val="single" w:sz="4" w:space="0" w:color="auto"/>
              <w:left w:val="nil"/>
              <w:bottom w:val="nil"/>
              <w:right w:val="nil"/>
            </w:tcBorders>
          </w:tcPr>
          <w:p w14:paraId="2275E858" w14:textId="057E018B" w:rsidR="00E10515" w:rsidRPr="00604808" w:rsidRDefault="00E10515" w:rsidP="00E10515">
            <w:pPr>
              <w:pStyle w:val="TableText"/>
              <w:jc w:val="center"/>
              <w:rPr>
                <w:ins w:id="1630" w:author="Erik Hedlin" w:date="2020-10-19T16:22:00Z"/>
                <w:rFonts w:cs="Calibri"/>
                <w:color w:val="000000"/>
                <w:sz w:val="18"/>
                <w:szCs w:val="18"/>
              </w:rPr>
            </w:pPr>
            <w:ins w:id="1631" w:author="Erik Hedlin" w:date="2020-10-19T16:23:00Z">
              <w:r w:rsidRPr="00604808">
                <w:rPr>
                  <w:rFonts w:cs="Calibri"/>
                  <w:color w:val="000000"/>
                  <w:sz w:val="18"/>
                  <w:szCs w:val="18"/>
                </w:rPr>
                <w:t>0.45±1.04</w:t>
              </w:r>
            </w:ins>
          </w:p>
        </w:tc>
        <w:tc>
          <w:tcPr>
            <w:tcW w:w="945" w:type="dxa"/>
            <w:tcBorders>
              <w:top w:val="single" w:sz="4" w:space="0" w:color="auto"/>
              <w:left w:val="nil"/>
              <w:bottom w:val="nil"/>
              <w:right w:val="single" w:sz="4" w:space="0" w:color="auto"/>
            </w:tcBorders>
            <w:shd w:val="clear" w:color="auto" w:fill="auto"/>
            <w:tcMar>
              <w:left w:w="43" w:type="dxa"/>
              <w:right w:w="43" w:type="dxa"/>
            </w:tcMar>
          </w:tcPr>
          <w:p w14:paraId="205F2FA5" w14:textId="053983DD" w:rsidR="00E10515" w:rsidRPr="00604808" w:rsidRDefault="00E10515" w:rsidP="00E10515">
            <w:pPr>
              <w:pStyle w:val="TableText"/>
              <w:jc w:val="center"/>
              <w:rPr>
                <w:ins w:id="1632" w:author="Erik Hedlin" w:date="2020-10-19T16:22:00Z"/>
                <w:sz w:val="18"/>
                <w:szCs w:val="18"/>
              </w:rPr>
            </w:pPr>
            <w:ins w:id="1633" w:author="Erik Hedlin" w:date="2020-10-19T16:28:00Z">
              <w:r>
                <w:rPr>
                  <w:rFonts w:cs="Calibri"/>
                  <w:color w:val="000000"/>
                  <w:sz w:val="18"/>
                  <w:szCs w:val="18"/>
                </w:rPr>
                <w:t>2.96</w:t>
              </w:r>
            </w:ins>
            <w:ins w:id="1634" w:author="Erik Hedlin" w:date="2020-10-19T16:22:00Z">
              <w:r w:rsidRPr="00604808">
                <w:rPr>
                  <w:rFonts w:cs="Calibri"/>
                  <w:color w:val="000000"/>
                  <w:sz w:val="18"/>
                  <w:szCs w:val="18"/>
                </w:rPr>
                <w:t>±1.2</w:t>
              </w:r>
            </w:ins>
            <w:ins w:id="1635" w:author="Erik Hedlin" w:date="2020-10-19T16:28:00Z">
              <w:r>
                <w:rPr>
                  <w:rFonts w:cs="Calibri"/>
                  <w:color w:val="000000"/>
                  <w:sz w:val="18"/>
                  <w:szCs w:val="18"/>
                </w:rPr>
                <w:t>1</w:t>
              </w:r>
            </w:ins>
          </w:p>
        </w:tc>
      </w:tr>
      <w:tr w:rsidR="00975776" w:rsidRPr="006A7656" w14:paraId="0051F75C" w14:textId="77777777" w:rsidTr="009733F4">
        <w:trPr>
          <w:cnfStyle w:val="000000100000" w:firstRow="0" w:lastRow="0" w:firstColumn="0" w:lastColumn="0" w:oddVBand="0" w:evenVBand="0" w:oddHBand="1" w:evenHBand="0" w:firstRowFirstColumn="0" w:firstRowLastColumn="0" w:lastRowFirstColumn="0" w:lastRowLastColumn="0"/>
          <w:cantSplit/>
          <w:trHeight w:val="305"/>
          <w:ins w:id="1636" w:author="Erik Hedlin" w:date="2020-10-19T16:22:00Z"/>
        </w:trPr>
        <w:tc>
          <w:tcPr>
            <w:tcW w:w="1885" w:type="dxa"/>
            <w:gridSpan w:val="2"/>
            <w:tcBorders>
              <w:top w:val="nil"/>
              <w:left w:val="single" w:sz="4" w:space="0" w:color="auto"/>
              <w:bottom w:val="single" w:sz="12" w:space="0" w:color="auto"/>
            </w:tcBorders>
            <w:shd w:val="clear" w:color="auto" w:fill="F2F2F2" w:themeFill="background1" w:themeFillShade="F2"/>
            <w:tcMar>
              <w:left w:w="0" w:type="dxa"/>
              <w:right w:w="0" w:type="dxa"/>
            </w:tcMar>
          </w:tcPr>
          <w:p w14:paraId="2BEF9091" w14:textId="77777777" w:rsidR="00E10515" w:rsidRPr="00604808" w:rsidRDefault="00E10515" w:rsidP="00E10515">
            <w:pPr>
              <w:pStyle w:val="TableText"/>
              <w:rPr>
                <w:ins w:id="1637" w:author="Erik Hedlin" w:date="2020-10-19T16:22:00Z"/>
              </w:rPr>
            </w:pPr>
            <w:ins w:id="1638" w:author="Erik Hedlin" w:date="2020-10-19T16:22:00Z">
              <w:r w:rsidRPr="00604808">
                <w:t>Total production</w:t>
              </w:r>
            </w:ins>
          </w:p>
        </w:tc>
        <w:tc>
          <w:tcPr>
            <w:tcW w:w="1054" w:type="dxa"/>
            <w:gridSpan w:val="2"/>
            <w:tcBorders>
              <w:top w:val="nil"/>
              <w:left w:val="nil"/>
              <w:bottom w:val="single" w:sz="12" w:space="0" w:color="auto"/>
              <w:right w:val="nil"/>
            </w:tcBorders>
            <w:shd w:val="clear" w:color="auto" w:fill="auto"/>
            <w:tcMar>
              <w:left w:w="43" w:type="dxa"/>
              <w:right w:w="43" w:type="dxa"/>
            </w:tcMar>
            <w:vAlign w:val="bottom"/>
          </w:tcPr>
          <w:p w14:paraId="2089CB91" w14:textId="052A40BD" w:rsidR="00E10515" w:rsidRPr="00604808" w:rsidRDefault="00E10515" w:rsidP="00E10515">
            <w:pPr>
              <w:pStyle w:val="TableText"/>
              <w:jc w:val="center"/>
              <w:rPr>
                <w:ins w:id="1639" w:author="Erik Hedlin" w:date="2020-10-19T16:22:00Z"/>
                <w:sz w:val="18"/>
                <w:szCs w:val="18"/>
              </w:rPr>
            </w:pPr>
            <w:ins w:id="1640" w:author="Erik Hedlin" w:date="2020-10-19T16:23:00Z">
              <w:r w:rsidRPr="00604808">
                <w:rPr>
                  <w:rFonts w:cs="Calibri"/>
                  <w:color w:val="000000"/>
                  <w:sz w:val="18"/>
                  <w:szCs w:val="18"/>
                </w:rPr>
                <w:t>26</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15338B0" w14:textId="0E1E8BD7" w:rsidR="00E10515" w:rsidRPr="00604808" w:rsidRDefault="00E10515" w:rsidP="00E10515">
            <w:pPr>
              <w:pStyle w:val="TableText"/>
              <w:jc w:val="center"/>
              <w:rPr>
                <w:ins w:id="1641" w:author="Erik Hedlin" w:date="2020-10-19T16:22:00Z"/>
                <w:sz w:val="18"/>
                <w:szCs w:val="18"/>
              </w:rPr>
            </w:pPr>
            <w:ins w:id="1642" w:author="Erik Hedlin" w:date="2020-10-19T16:23:00Z">
              <w:r w:rsidRPr="00604808">
                <w:rPr>
                  <w:rFonts w:cs="Calibri"/>
                  <w:color w:val="000000"/>
                  <w:sz w:val="18"/>
                  <w:szCs w:val="18"/>
                </w:rPr>
                <w:t>0</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50B2AEEC" w14:textId="7DDC5D31" w:rsidR="00E10515" w:rsidRPr="00604808" w:rsidRDefault="00E10515" w:rsidP="00E10515">
            <w:pPr>
              <w:pStyle w:val="TableText"/>
              <w:jc w:val="center"/>
              <w:rPr>
                <w:ins w:id="1643" w:author="Erik Hedlin" w:date="2020-10-19T16:22:00Z"/>
                <w:sz w:val="18"/>
                <w:szCs w:val="18"/>
              </w:rPr>
            </w:pPr>
            <w:ins w:id="1644" w:author="Erik Hedlin" w:date="2020-10-19T16:23:00Z">
              <w:r w:rsidRPr="00604808">
                <w:rPr>
                  <w:rFonts w:cs="Calibri"/>
                  <w:color w:val="000000"/>
                  <w:sz w:val="18"/>
                  <w:szCs w:val="18"/>
                </w:rPr>
                <w:t>60</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71ED7EA8" w14:textId="5D376936" w:rsidR="00E10515" w:rsidRPr="00604808" w:rsidRDefault="00E10515" w:rsidP="00E10515">
            <w:pPr>
              <w:pStyle w:val="TableText"/>
              <w:jc w:val="center"/>
              <w:rPr>
                <w:ins w:id="1645" w:author="Erik Hedlin" w:date="2020-10-19T16:22:00Z"/>
                <w:sz w:val="18"/>
                <w:szCs w:val="18"/>
              </w:rPr>
            </w:pPr>
            <w:ins w:id="1646" w:author="Erik Hedlin" w:date="2020-10-19T16:23:00Z">
              <w:r w:rsidRPr="00604808">
                <w:rPr>
                  <w:rFonts w:cs="Calibri"/>
                  <w:color w:val="000000"/>
                  <w:sz w:val="18"/>
                  <w:szCs w:val="18"/>
                </w:rPr>
                <w:t>106</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3F20D497" w14:textId="7F2CE529" w:rsidR="00E10515" w:rsidRPr="00604808" w:rsidRDefault="00E10515" w:rsidP="00E10515">
            <w:pPr>
              <w:pStyle w:val="TableText"/>
              <w:jc w:val="center"/>
              <w:rPr>
                <w:ins w:id="1647" w:author="Erik Hedlin" w:date="2020-10-19T16:22:00Z"/>
                <w:sz w:val="18"/>
                <w:szCs w:val="18"/>
              </w:rPr>
            </w:pPr>
            <w:ins w:id="1648" w:author="Erik Hedlin" w:date="2020-10-19T16:23:00Z">
              <w:r w:rsidRPr="00604808">
                <w:rPr>
                  <w:rFonts w:cs="Calibri"/>
                  <w:color w:val="000000"/>
                  <w:sz w:val="18"/>
                  <w:szCs w:val="18"/>
                </w:rPr>
                <w:t>32</w:t>
              </w:r>
            </w:ins>
          </w:p>
        </w:tc>
        <w:tc>
          <w:tcPr>
            <w:tcW w:w="962" w:type="dxa"/>
            <w:tcBorders>
              <w:top w:val="nil"/>
              <w:left w:val="nil"/>
              <w:bottom w:val="single" w:sz="12" w:space="0" w:color="auto"/>
              <w:right w:val="nil"/>
            </w:tcBorders>
            <w:shd w:val="clear" w:color="auto" w:fill="F2F2F2" w:themeFill="background1" w:themeFillShade="F2"/>
            <w:tcMar>
              <w:left w:w="43" w:type="dxa"/>
              <w:right w:w="43" w:type="dxa"/>
            </w:tcMar>
            <w:vAlign w:val="bottom"/>
          </w:tcPr>
          <w:p w14:paraId="69886B83" w14:textId="23F621B2" w:rsidR="00E10515" w:rsidRPr="00604808" w:rsidRDefault="00E10515" w:rsidP="00E10515">
            <w:pPr>
              <w:pStyle w:val="TableText"/>
              <w:jc w:val="center"/>
              <w:rPr>
                <w:ins w:id="1649" w:author="Erik Hedlin" w:date="2020-10-19T16:22:00Z"/>
                <w:sz w:val="18"/>
                <w:szCs w:val="18"/>
              </w:rPr>
            </w:pPr>
            <w:ins w:id="1650" w:author="Erik Hedlin" w:date="2020-10-19T16:23:00Z">
              <w:r w:rsidRPr="00604808">
                <w:rPr>
                  <w:rFonts w:cs="Calibri"/>
                  <w:color w:val="000000"/>
                  <w:sz w:val="18"/>
                  <w:szCs w:val="18"/>
                </w:rPr>
                <w:t>5</w:t>
              </w:r>
            </w:ins>
          </w:p>
        </w:tc>
        <w:tc>
          <w:tcPr>
            <w:tcW w:w="961" w:type="dxa"/>
            <w:tcBorders>
              <w:top w:val="nil"/>
              <w:left w:val="nil"/>
              <w:bottom w:val="single" w:sz="12" w:space="0" w:color="auto"/>
              <w:right w:val="nil"/>
            </w:tcBorders>
            <w:shd w:val="clear" w:color="auto" w:fill="auto"/>
            <w:tcMar>
              <w:left w:w="43" w:type="dxa"/>
              <w:right w:w="43" w:type="dxa"/>
            </w:tcMar>
            <w:vAlign w:val="bottom"/>
          </w:tcPr>
          <w:p w14:paraId="31916572" w14:textId="630BF670" w:rsidR="00E10515" w:rsidRPr="00604808" w:rsidRDefault="00E10515" w:rsidP="00E10515">
            <w:pPr>
              <w:pStyle w:val="TableText"/>
              <w:jc w:val="center"/>
              <w:rPr>
                <w:ins w:id="1651" w:author="Erik Hedlin" w:date="2020-10-19T16:22:00Z"/>
                <w:sz w:val="18"/>
                <w:szCs w:val="18"/>
              </w:rPr>
            </w:pPr>
            <w:ins w:id="1652" w:author="Erik Hedlin" w:date="2020-10-19T16:23:00Z">
              <w:r w:rsidRPr="00604808">
                <w:rPr>
                  <w:rFonts w:cs="Calibri"/>
                  <w:color w:val="000000"/>
                  <w:sz w:val="18"/>
                  <w:szCs w:val="18"/>
                </w:rPr>
                <w:t>7</w:t>
              </w:r>
            </w:ins>
          </w:p>
        </w:tc>
        <w:tc>
          <w:tcPr>
            <w:tcW w:w="962" w:type="dxa"/>
            <w:tcBorders>
              <w:top w:val="nil"/>
              <w:left w:val="nil"/>
              <w:bottom w:val="single" w:sz="12" w:space="0" w:color="auto"/>
              <w:right w:val="nil"/>
            </w:tcBorders>
            <w:shd w:val="clear" w:color="auto" w:fill="F2F2F2" w:themeFill="background1" w:themeFillShade="F2"/>
            <w:vAlign w:val="bottom"/>
          </w:tcPr>
          <w:p w14:paraId="31ED8CA0" w14:textId="7F68BBE6" w:rsidR="00E10515" w:rsidRPr="00604808" w:rsidRDefault="00E10515" w:rsidP="00E10515">
            <w:pPr>
              <w:pStyle w:val="TableText"/>
              <w:jc w:val="center"/>
              <w:rPr>
                <w:ins w:id="1653" w:author="Erik Hedlin" w:date="2020-10-19T16:22:00Z"/>
                <w:rFonts w:cs="Calibri"/>
                <w:color w:val="000000"/>
                <w:sz w:val="18"/>
                <w:szCs w:val="18"/>
              </w:rPr>
            </w:pPr>
            <w:ins w:id="1654" w:author="Erik Hedlin" w:date="2020-10-19T16:23:00Z">
              <w:r w:rsidRPr="00604808">
                <w:rPr>
                  <w:rFonts w:cs="Calibri"/>
                  <w:color w:val="000000"/>
                  <w:sz w:val="18"/>
                  <w:szCs w:val="18"/>
                </w:rPr>
                <w:t>5</w:t>
              </w:r>
            </w:ins>
          </w:p>
        </w:tc>
        <w:tc>
          <w:tcPr>
            <w:tcW w:w="945" w:type="dxa"/>
            <w:tcBorders>
              <w:top w:val="nil"/>
              <w:left w:val="nil"/>
              <w:bottom w:val="single" w:sz="12" w:space="0" w:color="auto"/>
              <w:right w:val="single" w:sz="4" w:space="0" w:color="auto"/>
            </w:tcBorders>
            <w:shd w:val="clear" w:color="auto" w:fill="auto"/>
            <w:tcMar>
              <w:left w:w="43" w:type="dxa"/>
              <w:right w:w="43" w:type="dxa"/>
            </w:tcMar>
            <w:vAlign w:val="bottom"/>
          </w:tcPr>
          <w:p w14:paraId="0138912C" w14:textId="490DBBDE" w:rsidR="00E10515" w:rsidRPr="00604808" w:rsidRDefault="00E10515" w:rsidP="00E10515">
            <w:pPr>
              <w:pStyle w:val="TableText"/>
              <w:jc w:val="center"/>
              <w:rPr>
                <w:ins w:id="1655" w:author="Erik Hedlin" w:date="2020-10-19T16:22:00Z"/>
                <w:sz w:val="18"/>
                <w:szCs w:val="18"/>
              </w:rPr>
            </w:pPr>
            <w:ins w:id="1656" w:author="Erik Hedlin" w:date="2020-10-19T16:28:00Z">
              <w:r>
                <w:rPr>
                  <w:rFonts w:cs="Calibri"/>
                  <w:color w:val="000000"/>
                  <w:sz w:val="18"/>
                  <w:szCs w:val="18"/>
                </w:rPr>
                <w:t>133</w:t>
              </w:r>
            </w:ins>
          </w:p>
        </w:tc>
      </w:tr>
      <w:tr w:rsidR="009733F4" w:rsidRPr="00C4635C" w14:paraId="15E8C39C" w14:textId="77777777" w:rsidTr="00F14CBF">
        <w:trPr>
          <w:cnfStyle w:val="000000010000" w:firstRow="0" w:lastRow="0" w:firstColumn="0" w:lastColumn="0" w:oddVBand="0" w:evenVBand="0" w:oddHBand="0" w:evenHBand="1" w:firstRowFirstColumn="0" w:firstRowLastColumn="0" w:lastRowFirstColumn="0" w:lastRowLastColumn="0"/>
          <w:cantSplit/>
          <w:trHeight w:val="305"/>
          <w:ins w:id="1657" w:author="Erik Hedlin" w:date="2020-10-19T16:22:00Z"/>
        </w:trPr>
        <w:tc>
          <w:tcPr>
            <w:tcW w:w="10615" w:type="dxa"/>
            <w:gridSpan w:val="12"/>
            <w:tcBorders>
              <w:top w:val="single" w:sz="12" w:space="0" w:color="auto"/>
              <w:bottom w:val="nil"/>
            </w:tcBorders>
          </w:tcPr>
          <w:p w14:paraId="6FCC9122" w14:textId="77777777" w:rsidR="009733F4" w:rsidRPr="00604808" w:rsidRDefault="009733F4" w:rsidP="00975776">
            <w:pPr>
              <w:pStyle w:val="TableText"/>
              <w:rPr>
                <w:ins w:id="1658" w:author="Erik Hedlin" w:date="2020-10-19T16:22:00Z"/>
                <w:rFonts w:cs="Calibri"/>
                <w:i/>
                <w:iCs/>
                <w:color w:val="000000"/>
                <w:sz w:val="18"/>
                <w:szCs w:val="18"/>
              </w:rPr>
            </w:pPr>
            <w:ins w:id="1659" w:author="Erik Hedlin" w:date="2020-10-19T16:22:00Z">
              <w:r w:rsidRPr="00604808">
                <w:rPr>
                  <w:rFonts w:cs="Calibri"/>
                  <w:i/>
                  <w:iCs/>
                  <w:color w:val="000000"/>
                  <w:sz w:val="18"/>
                  <w:szCs w:val="18"/>
                </w:rPr>
                <w:t>Mean brood sized is used here as for studies in which mortality that occurs between hatching and the first observation of the brood is unknown, and nestlings are equal to, or greater than 10 days of age, but less than Minimum Acceptable Age for Assessing Success.</w:t>
              </w:r>
            </w:ins>
          </w:p>
        </w:tc>
      </w:tr>
    </w:tbl>
    <w:p w14:paraId="70722852" w14:textId="4AC14AD0" w:rsidR="00AC00BF" w:rsidRDefault="00AC00BF" w:rsidP="0066540A">
      <w:pPr>
        <w:pStyle w:val="Heading6"/>
        <w:rPr>
          <w:ins w:id="1660" w:author="AlastairF" w:date="2020-11-02T15:53:00Z"/>
        </w:rPr>
      </w:pPr>
      <w:ins w:id="1661" w:author="AlastairF" w:date="2020-11-02T15:53:00Z">
        <w:r>
          <w:t>Nest Survival</w:t>
        </w:r>
      </w:ins>
    </w:p>
    <w:p w14:paraId="5DCD253D" w14:textId="0220EF80" w:rsidR="00DF37B5" w:rsidRPr="006A7656" w:rsidRDefault="00F24892" w:rsidP="00DF37B5">
      <w:pPr>
        <w:pStyle w:val="BodyText-EDI"/>
      </w:pPr>
      <w:ins w:id="1662" w:author="AlastairF" w:date="2020-11-03T15:53:00Z">
        <w:r>
          <w:t>D</w:t>
        </w:r>
        <w:r w:rsidRPr="00F24892">
          <w:t>istance to nearest neighbor, distance to disturbance</w:t>
        </w:r>
      </w:ins>
      <w:ins w:id="1663" w:author="AlastairF" w:date="2020-11-03T15:54:00Z">
        <w:r>
          <w:t>, and NDVI were weak predictors (</w:t>
        </w:r>
      </w:ins>
      <w:ins w:id="1664" w:author="AlastairF" w:date="2020-11-03T15:55:00Z">
        <w:r>
          <w:t xml:space="preserve">i.e., </w:t>
        </w:r>
      </w:ins>
      <w:ins w:id="1665" w:author="AlastairF" w:date="2020-11-03T15:54:00Z">
        <w:r>
          <w:t xml:space="preserve">95% </w:t>
        </w:r>
      </w:ins>
      <w:ins w:id="1666" w:author="AlastairF" w:date="2020-11-03T15:55:00Z">
        <w:r>
          <w:t>C</w:t>
        </w:r>
      </w:ins>
      <w:ins w:id="1667" w:author="AlastairF" w:date="2020-11-03T15:54:00Z">
        <w:r>
          <w:t>redi</w:t>
        </w:r>
      </w:ins>
      <w:ins w:id="1668" w:author="AlastairF" w:date="2020-11-03T15:55:00Z">
        <w:r>
          <w:t xml:space="preserve">ble Intervals overlapped zero) </w:t>
        </w:r>
      </w:ins>
      <w:del w:id="1669" w:author="AlastairF" w:date="2020-11-03T15:55:00Z">
        <w:r w:rsidR="00DF37B5" w:rsidRPr="006A7656" w:rsidDel="00F24892">
          <w:delText xml:space="preserve">Variation in the probability </w:delText>
        </w:r>
      </w:del>
      <w:r w:rsidR="00DF37B5" w:rsidRPr="006A7656">
        <w:t>of nest survival among Peregrine Falcons and Rough-legged Hawks</w:t>
      </w:r>
      <w:del w:id="1670" w:author="AlastairF" w:date="2020-11-03T15:56:00Z">
        <w:r w:rsidR="00DF37B5" w:rsidRPr="006A7656" w:rsidDel="00F24892">
          <w:delText xml:space="preserve"> was poorly explained by</w:delText>
        </w:r>
      </w:del>
      <w:del w:id="1671" w:author="AlastairF" w:date="2020-11-03T15:53:00Z">
        <w:r w:rsidR="00DF37B5" w:rsidRPr="006A7656" w:rsidDel="00F24892">
          <w:delText xml:space="preserve"> distance to nearest neighbor, distance to disturbance</w:delText>
        </w:r>
      </w:del>
      <w:del w:id="1672" w:author="AlastairF" w:date="2020-11-03T15:56:00Z">
        <w:r w:rsidR="00DF37B5" w:rsidRPr="006A7656" w:rsidDel="00F24892">
          <w:delText>, and an interaction between them</w:delText>
        </w:r>
      </w:del>
      <w:ins w:id="1673" w:author="Erik Hedlin" w:date="2020-10-20T11:16:00Z">
        <w:del w:id="1674" w:author="AlastairF" w:date="2020-11-03T15:56:00Z">
          <w:r w:rsidR="00F83B05" w:rsidRPr="00604808" w:rsidDel="00F24892">
            <w:delText>NDVI</w:delText>
          </w:r>
        </w:del>
      </w:ins>
      <w:r w:rsidR="00DF37B5" w:rsidRPr="006A7656">
        <w:t xml:space="preserve"> (</w:t>
      </w:r>
      <w:del w:id="1675" w:author="AlastairF" w:date="2020-11-03T15:57:00Z">
        <w:r w:rsidR="00DF37B5" w:rsidRPr="006A7656" w:rsidDel="00F24892">
          <w:fldChar w:fldCharType="begin"/>
        </w:r>
        <w:r w:rsidR="00DF37B5" w:rsidRPr="006A7656" w:rsidDel="00F24892">
          <w:delInstrText xml:space="preserve"> REF _Ref27991144 \h </w:delInstrText>
        </w:r>
        <w:r w:rsidR="00C4635C" w:rsidRPr="00604808" w:rsidDel="00F24892">
          <w:delInstrText xml:space="preserve"> \* MERGEFORMAT </w:delInstrText>
        </w:r>
        <w:r w:rsidR="00DF37B5" w:rsidRPr="006A7656" w:rsidDel="00F24892">
          <w:fldChar w:fldCharType="separate"/>
        </w:r>
        <w:r w:rsidR="00DF37B5" w:rsidRPr="006A7656" w:rsidDel="00F24892">
          <w:delText>Table </w:delText>
        </w:r>
        <w:r w:rsidR="00DF37B5" w:rsidRPr="006A7656" w:rsidDel="00F24892">
          <w:rPr>
            <w:noProof/>
          </w:rPr>
          <w:delText>6</w:delText>
        </w:r>
        <w:r w:rsidR="00DF37B5" w:rsidRPr="006A7656" w:rsidDel="00F24892">
          <w:noBreakHyphen/>
        </w:r>
        <w:r w:rsidR="00DF37B5" w:rsidRPr="006A7656" w:rsidDel="00F24892">
          <w:rPr>
            <w:noProof/>
          </w:rPr>
          <w:delText>6</w:delText>
        </w:r>
        <w:r w:rsidR="00DF37B5" w:rsidRPr="006A7656" w:rsidDel="00F24892">
          <w:fldChar w:fldCharType="end"/>
        </w:r>
        <w:r w:rsidR="00DF37B5" w:rsidRPr="006A7656" w:rsidDel="00F24892">
          <w:delText xml:space="preserve">, </w:delText>
        </w:r>
      </w:del>
      <w:r w:rsidR="00DF37B5" w:rsidRPr="006A7656">
        <w:fldChar w:fldCharType="begin"/>
      </w:r>
      <w:r w:rsidR="00DF37B5" w:rsidRPr="006A7656">
        <w:instrText xml:space="preserve"> REF _Ref22553880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5</w:t>
      </w:r>
      <w:r w:rsidR="00DF37B5" w:rsidRPr="006A7656">
        <w:fldChar w:fldCharType="end"/>
      </w:r>
      <w:r w:rsidR="00DF37B5" w:rsidRPr="006A7656">
        <w:t xml:space="preserve">, </w:t>
      </w:r>
      <w:r w:rsidR="00DF37B5" w:rsidRPr="006A7656">
        <w:fldChar w:fldCharType="begin"/>
      </w:r>
      <w:r w:rsidR="00DF37B5" w:rsidRPr="006A7656">
        <w:instrText xml:space="preserve"> REF _Ref27991187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7</w:t>
      </w:r>
      <w:r w:rsidR="00DF37B5" w:rsidRPr="006A7656">
        <w:fldChar w:fldCharType="end"/>
      </w:r>
      <w:r w:rsidR="00DF37B5" w:rsidRPr="006A7656">
        <w:t xml:space="preserve">). In general, model performance was </w:t>
      </w:r>
      <w:del w:id="1676" w:author="Erik Hedlin" w:date="2020-10-20T11:16:00Z">
        <w:r w:rsidR="00DF37B5" w:rsidRPr="006A7656" w:rsidDel="00F83B05">
          <w:delText xml:space="preserve">improved by allowing intercepts to randomly vary according to nest sites and years, and further </w:delText>
        </w:r>
      </w:del>
      <w:r w:rsidR="00DF37B5" w:rsidRPr="006A7656">
        <w:t>improved by adding a spatial correlation structure</w:t>
      </w:r>
      <w:ins w:id="1677" w:author="AlastairF" w:date="2020-11-03T16:23:00Z">
        <w:r w:rsidR="00FA6360">
          <w:t xml:space="preserve"> </w:t>
        </w:r>
      </w:ins>
      <w:ins w:id="1678" w:author="AlastairF" w:date="2020-11-03T16:24:00Z">
        <w:r w:rsidR="00FA6360">
          <w:t>(</w:t>
        </w:r>
      </w:ins>
      <w:ins w:id="1679" w:author="AlastairF" w:date="2020-11-03T16:23:00Z">
        <w:r w:rsidR="00FA6360">
          <w:fldChar w:fldCharType="begin"/>
        </w:r>
        <w:r w:rsidR="00FA6360">
          <w:instrText xml:space="preserve"> REF _Ref27991144 \h </w:instrText>
        </w:r>
      </w:ins>
      <w:r w:rsidR="00FA6360">
        <w:fldChar w:fldCharType="separate"/>
      </w:r>
      <w:ins w:id="1680" w:author="AlastairF" w:date="2020-11-03T16:23:00Z">
        <w:r w:rsidR="00FA6360" w:rsidRPr="006A7656">
          <w:t>Table </w:t>
        </w:r>
        <w:r w:rsidR="00FA6360" w:rsidRPr="006A7656">
          <w:rPr>
            <w:noProof/>
          </w:rPr>
          <w:t>6</w:t>
        </w:r>
        <w:r w:rsidR="00FA6360" w:rsidRPr="006A7656">
          <w:noBreakHyphen/>
        </w:r>
        <w:r w:rsidR="00FA6360" w:rsidRPr="006A7656">
          <w:rPr>
            <w:noProof/>
          </w:rPr>
          <w:t>6</w:t>
        </w:r>
        <w:r w:rsidR="00FA6360">
          <w:fldChar w:fldCharType="end"/>
        </w:r>
      </w:ins>
      <w:ins w:id="1681" w:author="AlastairF" w:date="2020-11-03T16:24:00Z">
        <w:r w:rsidR="00FA6360">
          <w:t>)</w:t>
        </w:r>
      </w:ins>
      <w:r w:rsidR="00DF37B5" w:rsidRPr="006A7656">
        <w:t>. For Rough-legged Hawks, the top model included</w:t>
      </w:r>
      <w:del w:id="1682" w:author="Erik Hedlin" w:date="2020-10-20T11:17:00Z">
        <w:r w:rsidR="00DF37B5" w:rsidRPr="006A7656" w:rsidDel="00F83B05">
          <w:delText xml:space="preserve"> random intercepts for year and brood</w:delText>
        </w:r>
      </w:del>
      <w:ins w:id="1683" w:author="Erik Hedlin" w:date="2020-10-20T11:17:00Z">
        <w:r w:rsidR="00F83B05" w:rsidRPr="00604808">
          <w:t xml:space="preserve"> a spatial correlation structure that changed with each year,</w:t>
        </w:r>
      </w:ins>
      <w:del w:id="1684" w:author="Erik Hedlin" w:date="2020-10-20T11:17:00Z">
        <w:r w:rsidR="00DF37B5" w:rsidRPr="006A7656" w:rsidDel="00F83B05">
          <w:delText>. However, the model with a fixed spatial correlation structure had a delta AIC of 0.1; therefore a visualization of the spatial structure was included for reference in</w:delText>
        </w:r>
      </w:del>
      <w:r w:rsidR="00DF37B5" w:rsidRPr="006A7656">
        <w:t xml:space="preserve"> </w:t>
      </w:r>
      <w:r w:rsidR="00DF37B5" w:rsidRPr="006A7656">
        <w:fldChar w:fldCharType="begin"/>
      </w:r>
      <w:r w:rsidR="00DF37B5" w:rsidRPr="006A7656">
        <w:instrText xml:space="preserve"> REF _Ref27656378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8</w:t>
      </w:r>
      <w:r w:rsidR="00DF37B5" w:rsidRPr="006A7656">
        <w:fldChar w:fldCharType="end"/>
      </w:r>
      <w:r w:rsidR="00DF37B5" w:rsidRPr="006A7656">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00DF37B5" w:rsidRPr="006A7656">
        <w:fldChar w:fldCharType="begin"/>
      </w:r>
      <w:r w:rsidR="00DF37B5" w:rsidRPr="006A7656">
        <w:instrText xml:space="preserve"> REF _Ref27656551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6</w:t>
      </w:r>
      <w:r w:rsidR="00DF37B5" w:rsidRPr="006A7656">
        <w:fldChar w:fldCharType="end"/>
      </w:r>
      <w:r w:rsidR="00DF37B5" w:rsidRPr="006A7656">
        <w:t xml:space="preserve"> and </w:t>
      </w:r>
      <w:r w:rsidR="00DF37B5" w:rsidRPr="006A7656">
        <w:fldChar w:fldCharType="begin"/>
      </w:r>
      <w:r w:rsidR="00DF37B5" w:rsidRPr="006A7656">
        <w:instrText xml:space="preserve"> REF _Ref27656378 \h </w:instrText>
      </w:r>
      <w:r w:rsidR="00C4635C" w:rsidRPr="00604808">
        <w:instrText xml:space="preserve"> \* MERGEFORMAT </w:instrText>
      </w:r>
      <w:r w:rsidR="00DF37B5" w:rsidRPr="006A7656">
        <w:fldChar w:fldCharType="separate"/>
      </w:r>
      <w:r w:rsidR="00DF37B5" w:rsidRPr="006A7656">
        <w:t>Figure </w:t>
      </w:r>
      <w:r w:rsidR="00DF37B5" w:rsidRPr="006A7656">
        <w:rPr>
          <w:noProof/>
        </w:rPr>
        <w:t>6</w:t>
      </w:r>
      <w:r w:rsidR="00DF37B5" w:rsidRPr="006A7656">
        <w:noBreakHyphen/>
      </w:r>
      <w:r w:rsidR="00DF37B5" w:rsidRPr="006A7656">
        <w:rPr>
          <w:noProof/>
        </w:rPr>
        <w:t>8</w:t>
      </w:r>
      <w:r w:rsidR="00DF37B5" w:rsidRPr="006A7656">
        <w:fldChar w:fldCharType="end"/>
      </w:r>
      <w:r w:rsidR="00DF37B5" w:rsidRPr="006A7656">
        <w:t>). Potential sources of spatial correlation include variation in food availability, environmental conditions, disturbance effects not captured by fixed variables, or various combinations of all three.</w:t>
      </w:r>
      <w:bookmarkStart w:id="1685" w:name="_Toc25132263"/>
      <w:bookmarkStart w:id="1686" w:name="_Ref504581146"/>
      <w:bookmarkStart w:id="1687" w:name="_Toc508183211"/>
      <w:r w:rsidR="00DF37B5" w:rsidRPr="006A7656">
        <w:t xml:space="preserve"> </w:t>
      </w:r>
    </w:p>
    <w:p w14:paraId="221A7200" w14:textId="1E3502C9" w:rsidR="00DF37B5" w:rsidRPr="006A7656" w:rsidRDefault="00DF37B5" w:rsidP="002C438E">
      <w:pPr>
        <w:pStyle w:val="TableCaption-EDI"/>
        <w:rPr>
          <w:i/>
          <w:iCs/>
          <w:color w:val="auto"/>
        </w:rPr>
      </w:pPr>
      <w:bookmarkStart w:id="1688" w:name="_Toc45116161"/>
      <w:bookmarkStart w:id="1689" w:name="_Hlk55463893"/>
      <w:r w:rsidRPr="006A7656">
        <w:t>Model selection results for nest</w:t>
      </w:r>
      <w:ins w:id="1690" w:author="AlastairF" w:date="2020-11-05T10:08:00Z">
        <w:r w:rsidR="0014645D">
          <w:t>ing site</w:t>
        </w:r>
      </w:ins>
      <w:r w:rsidRPr="006A7656">
        <w:t xml:space="preserve"> survival of </w:t>
      </w:r>
      <w:bookmarkEnd w:id="1685"/>
      <w:r w:rsidRPr="006A7656">
        <w:t>Peregrine Falcons and Rough-legged Hawks within the Raptor Monitoring Area.</w:t>
      </w:r>
      <w:bookmarkEnd w:id="1688"/>
      <w:ins w:id="1691" w:author="AlastairF" w:date="2020-11-03T16:26:00Z">
        <w:r w:rsidR="00FA6360">
          <w:t xml:space="preserve"> </w:t>
        </w:r>
        <w:r w:rsidR="00FA6360" w:rsidRPr="00FA6360">
          <w:t xml:space="preserve">To investigate </w:t>
        </w:r>
      </w:ins>
      <w:ins w:id="1692" w:author="AlastairF" w:date="2020-11-05T10:15:00Z">
        <w:r w:rsidR="0014645D">
          <w:t xml:space="preserve">spatiotemporal </w:t>
        </w:r>
      </w:ins>
      <w:ins w:id="1693" w:author="AlastairF" w:date="2020-11-03T16:26:00Z">
        <w:r w:rsidR="00FA6360" w:rsidRPr="00FA6360">
          <w:t xml:space="preserve">patterns in nesting site survival, we modelled </w:t>
        </w:r>
      </w:ins>
      <w:ins w:id="1694" w:author="AlastairF" w:date="2020-11-05T10:16:00Z">
        <w:r w:rsidR="0014645D" w:rsidRPr="0014645D">
          <w:t xml:space="preserve">the probability that a nesting site produced young given that the nesting site was occupied </w:t>
        </w:r>
      </w:ins>
      <w:ins w:id="1695" w:author="AlastairF" w:date="2020-11-03T16:26:00Z">
        <w:r w:rsidR="00FA6360" w:rsidRPr="00FA6360">
          <w:t xml:space="preserve">as a function of distance to the nearest occupied nesting site, distance to disturbance, NDVI, and grouping effects of </w:t>
        </w:r>
        <w:r w:rsidR="00FA6360" w:rsidRPr="00FA6360">
          <w:lastRenderedPageBreak/>
          <w:t>nesting sites and year. We compared this base model to three additional models that differed only in the way that spatiotemporal variation among nesting sites was incorporated, as follows: 1) static spatial structure among years</w:t>
        </w:r>
      </w:ins>
      <w:ins w:id="1696" w:author="AlastairF" w:date="2020-11-03T16:29:00Z">
        <w:r w:rsidR="00FA6360">
          <w:t xml:space="preserve"> (spat)</w:t>
        </w:r>
      </w:ins>
      <w:ins w:id="1697" w:author="AlastairF" w:date="2020-11-03T16:26:00Z">
        <w:r w:rsidR="00FA6360" w:rsidRPr="00FA6360">
          <w:t>; 2) variable spatial structure among years</w:t>
        </w:r>
      </w:ins>
      <w:ins w:id="1698" w:author="AlastairF" w:date="2020-11-03T16:29:00Z">
        <w:r w:rsidR="00FA6360">
          <w:t xml:space="preserve"> (spat/time)</w:t>
        </w:r>
      </w:ins>
      <w:ins w:id="1699" w:author="AlastairF" w:date="2020-11-03T16:26:00Z">
        <w:r w:rsidR="00FA6360" w:rsidRPr="00FA6360">
          <w:t>, and; 3) autoregressive spatial structure, where the spatial effect in a given year depended upon the previous year</w:t>
        </w:r>
      </w:ins>
      <w:ins w:id="1700" w:author="AlastairF" w:date="2020-11-03T16:29:00Z">
        <w:r w:rsidR="00FA6360">
          <w:t xml:space="preserve"> (spat</w:t>
        </w:r>
      </w:ins>
      <w:ins w:id="1701" w:author="AlastairF" w:date="2020-11-03T16:30:00Z">
        <w:r w:rsidR="00FA6360">
          <w:t>/AR1)</w:t>
        </w:r>
      </w:ins>
      <w:ins w:id="1702" w:author="AlastairF" w:date="2020-11-03T16:26:00Z">
        <w:r w:rsidR="00FA6360" w:rsidRPr="00FA6360">
          <w:t>.</w:t>
        </w:r>
      </w:ins>
    </w:p>
    <w:tbl>
      <w:tblPr>
        <w:tblStyle w:val="EDIShaded7"/>
        <w:tblW w:w="0" w:type="auto"/>
        <w:tblLook w:val="04A0" w:firstRow="1" w:lastRow="0" w:firstColumn="1" w:lastColumn="0" w:noHBand="0" w:noVBand="1"/>
      </w:tblPr>
      <w:tblGrid>
        <w:gridCol w:w="2863"/>
        <w:gridCol w:w="1044"/>
        <w:gridCol w:w="796"/>
        <w:gridCol w:w="2788"/>
        <w:gridCol w:w="1289"/>
        <w:gridCol w:w="1300"/>
      </w:tblGrid>
      <w:tr w:rsidR="00DF37B5" w:rsidRPr="00C4635C" w14:paraId="2855EECA" w14:textId="77777777" w:rsidTr="00F83B05">
        <w:trPr>
          <w:cnfStyle w:val="100000000000" w:firstRow="1" w:lastRow="0" w:firstColumn="0" w:lastColumn="0" w:oddVBand="0" w:evenVBand="0" w:oddHBand="0" w:evenHBand="0" w:firstRowFirstColumn="0" w:firstRowLastColumn="0" w:lastRowFirstColumn="0" w:lastRowLastColumn="0"/>
        </w:trPr>
        <w:tc>
          <w:tcPr>
            <w:tcW w:w="4782" w:type="dxa"/>
            <w:gridSpan w:val="3"/>
            <w:tcBorders>
              <w:top w:val="single" w:sz="12" w:space="0" w:color="auto"/>
              <w:right w:val="single" w:sz="4" w:space="0" w:color="auto"/>
            </w:tcBorders>
          </w:tcPr>
          <w:p w14:paraId="6B941F7F" w14:textId="2C0D9BD0" w:rsidR="00DF37B5" w:rsidRPr="006A7656" w:rsidRDefault="006F42B9" w:rsidP="002C438E">
            <w:pPr>
              <w:keepNext/>
              <w:spacing w:before="0" w:after="0"/>
              <w:jc w:val="center"/>
              <w:rPr>
                <w:b/>
              </w:rPr>
            </w:pPr>
            <w:r w:rsidRPr="006A7656">
              <w:rPr>
                <w:b/>
              </w:rPr>
              <w:t>PEFA</w:t>
            </w:r>
          </w:p>
        </w:tc>
        <w:tc>
          <w:tcPr>
            <w:tcW w:w="5298" w:type="dxa"/>
            <w:gridSpan w:val="3"/>
            <w:tcBorders>
              <w:top w:val="single" w:sz="12" w:space="0" w:color="auto"/>
              <w:left w:val="single" w:sz="4" w:space="0" w:color="auto"/>
            </w:tcBorders>
          </w:tcPr>
          <w:p w14:paraId="2C893F80" w14:textId="0869AA8E" w:rsidR="00DF37B5" w:rsidRPr="006A7656" w:rsidRDefault="006F42B9" w:rsidP="002C438E">
            <w:pPr>
              <w:keepNext/>
              <w:spacing w:before="0" w:after="0"/>
              <w:jc w:val="center"/>
              <w:rPr>
                <w:b/>
              </w:rPr>
            </w:pPr>
            <w:r w:rsidRPr="006A7656">
              <w:rPr>
                <w:b/>
              </w:rPr>
              <w:t>RLHA</w:t>
            </w:r>
          </w:p>
        </w:tc>
      </w:tr>
      <w:tr w:rsidR="00DF37B5" w:rsidRPr="00C4635C" w14:paraId="43ED6701"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tcPr>
          <w:p w14:paraId="03B67455" w14:textId="77777777" w:rsidR="00DF37B5" w:rsidRPr="006A7656" w:rsidRDefault="00DF37B5" w:rsidP="002C438E">
            <w:pPr>
              <w:keepNext/>
              <w:spacing w:before="0" w:after="0"/>
              <w:jc w:val="center"/>
            </w:pPr>
            <w:r w:rsidRPr="006A7656">
              <w:t>Model</w:t>
            </w:r>
          </w:p>
        </w:tc>
        <w:tc>
          <w:tcPr>
            <w:tcW w:w="1055" w:type="dxa"/>
          </w:tcPr>
          <w:p w14:paraId="09999628" w14:textId="77777777" w:rsidR="00DF37B5" w:rsidRPr="006A7656" w:rsidRDefault="00DF37B5" w:rsidP="002C438E">
            <w:pPr>
              <w:keepNext/>
              <w:spacing w:before="0" w:after="0"/>
            </w:pPr>
            <w:r w:rsidRPr="006A7656">
              <w:t>WAIC</w:t>
            </w:r>
          </w:p>
        </w:tc>
        <w:tc>
          <w:tcPr>
            <w:tcW w:w="801" w:type="dxa"/>
            <w:tcBorders>
              <w:right w:val="single" w:sz="4" w:space="0" w:color="auto"/>
            </w:tcBorders>
          </w:tcPr>
          <w:p w14:paraId="642235A0" w14:textId="77777777" w:rsidR="00DF37B5" w:rsidRPr="006A7656" w:rsidRDefault="00DF37B5" w:rsidP="002C438E">
            <w:pPr>
              <w:keepNext/>
              <w:spacing w:before="0" w:after="0"/>
            </w:pPr>
            <w:r w:rsidRPr="006A7656">
              <w:t>Delta</w:t>
            </w:r>
          </w:p>
        </w:tc>
        <w:tc>
          <w:tcPr>
            <w:tcW w:w="2851" w:type="dxa"/>
            <w:tcBorders>
              <w:left w:val="single" w:sz="4" w:space="0" w:color="auto"/>
            </w:tcBorders>
          </w:tcPr>
          <w:p w14:paraId="0F7024B4" w14:textId="77777777" w:rsidR="00DF37B5" w:rsidRPr="006A7656" w:rsidRDefault="00DF37B5" w:rsidP="002C438E">
            <w:pPr>
              <w:keepNext/>
              <w:spacing w:before="0" w:after="0"/>
              <w:jc w:val="center"/>
            </w:pPr>
            <w:r w:rsidRPr="006A7656">
              <w:t>Model</w:t>
            </w:r>
          </w:p>
        </w:tc>
        <w:tc>
          <w:tcPr>
            <w:tcW w:w="1308" w:type="dxa"/>
          </w:tcPr>
          <w:p w14:paraId="5C3CBE3E" w14:textId="77777777" w:rsidR="00DF37B5" w:rsidRPr="006A7656" w:rsidRDefault="00DF37B5" w:rsidP="002C438E">
            <w:pPr>
              <w:keepNext/>
              <w:spacing w:before="0" w:after="0"/>
            </w:pPr>
            <w:r w:rsidRPr="006A7656">
              <w:t>WAIC</w:t>
            </w:r>
          </w:p>
        </w:tc>
        <w:tc>
          <w:tcPr>
            <w:tcW w:w="1139" w:type="dxa"/>
          </w:tcPr>
          <w:p w14:paraId="215B3AD9" w14:textId="77777777" w:rsidR="00DF37B5" w:rsidRPr="006A7656" w:rsidRDefault="00DF37B5" w:rsidP="002C438E">
            <w:pPr>
              <w:keepNext/>
              <w:spacing w:before="0" w:after="0"/>
            </w:pPr>
            <w:r w:rsidRPr="006A7656">
              <w:t>Delta</w:t>
            </w:r>
          </w:p>
        </w:tc>
      </w:tr>
      <w:tr w:rsidR="00DF37B5" w:rsidRPr="00C4635C" w14:paraId="1DD63038"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059578D8" w14:textId="162B00BD" w:rsidR="00DF37B5" w:rsidRPr="00660882" w:rsidRDefault="00DF37B5" w:rsidP="002C438E">
            <w:pPr>
              <w:keepNext/>
              <w:spacing w:before="0" w:after="0"/>
              <w:rPr>
                <w:sz w:val="18"/>
                <w:szCs w:val="18"/>
              </w:rPr>
            </w:pPr>
            <w:r w:rsidRPr="006A7656">
              <w:rPr>
                <w:rFonts w:cs="Calibri"/>
                <w:color w:val="000000"/>
                <w:sz w:val="18"/>
                <w:szCs w:val="18"/>
              </w:rPr>
              <w:t>fixed + r(b) + r(y)</w:t>
            </w:r>
            <w:r w:rsidR="00F83B05" w:rsidRPr="00660882">
              <w:rPr>
                <w:rFonts w:cs="Calibri"/>
                <w:color w:val="000000"/>
                <w:sz w:val="18"/>
                <w:szCs w:val="18"/>
              </w:rPr>
              <w:t xml:space="preserve"> + spat</w:t>
            </w:r>
          </w:p>
        </w:tc>
        <w:tc>
          <w:tcPr>
            <w:tcW w:w="1055" w:type="dxa"/>
            <w:vAlign w:val="bottom"/>
          </w:tcPr>
          <w:p w14:paraId="5249A406" w14:textId="58C0C0CF" w:rsidR="00DF37B5" w:rsidRPr="00660882" w:rsidRDefault="00F83B05" w:rsidP="002C438E">
            <w:pPr>
              <w:keepNext/>
              <w:spacing w:before="0" w:after="0"/>
              <w:rPr>
                <w:sz w:val="18"/>
                <w:szCs w:val="18"/>
              </w:rPr>
            </w:pPr>
            <w:r w:rsidRPr="00660882">
              <w:rPr>
                <w:rFonts w:cs="Calibri"/>
                <w:color w:val="000000"/>
                <w:sz w:val="18"/>
                <w:szCs w:val="18"/>
              </w:rPr>
              <w:t>405.45</w:t>
            </w:r>
          </w:p>
        </w:tc>
        <w:tc>
          <w:tcPr>
            <w:tcW w:w="801" w:type="dxa"/>
            <w:tcBorders>
              <w:right w:val="single" w:sz="4" w:space="0" w:color="auto"/>
            </w:tcBorders>
            <w:vAlign w:val="bottom"/>
          </w:tcPr>
          <w:p w14:paraId="6E2664CD" w14:textId="77777777" w:rsidR="00DF37B5" w:rsidRPr="00660882" w:rsidRDefault="00DF37B5" w:rsidP="002C438E">
            <w:pPr>
              <w:keepNext/>
              <w:spacing w:before="0" w:after="0"/>
              <w:rPr>
                <w:sz w:val="18"/>
                <w:szCs w:val="18"/>
              </w:rPr>
            </w:pPr>
            <w:r w:rsidRPr="006A7656">
              <w:rPr>
                <w:rFonts w:cs="Calibri"/>
                <w:color w:val="000000"/>
                <w:sz w:val="18"/>
                <w:szCs w:val="18"/>
              </w:rPr>
              <w:t>0.0</w:t>
            </w:r>
          </w:p>
        </w:tc>
        <w:tc>
          <w:tcPr>
            <w:tcW w:w="2851" w:type="dxa"/>
            <w:tcBorders>
              <w:left w:val="single" w:sz="4" w:space="0" w:color="auto"/>
            </w:tcBorders>
            <w:vAlign w:val="bottom"/>
          </w:tcPr>
          <w:p w14:paraId="51F5F885" w14:textId="1A91539C" w:rsidR="00DF37B5" w:rsidRPr="00660882" w:rsidRDefault="00DF37B5" w:rsidP="002C438E">
            <w:pPr>
              <w:keepNext/>
              <w:spacing w:before="0" w:after="0"/>
              <w:rPr>
                <w:sz w:val="18"/>
                <w:szCs w:val="18"/>
              </w:rPr>
            </w:pPr>
            <w:r w:rsidRPr="006A7656">
              <w:rPr>
                <w:rFonts w:cs="Calibri"/>
                <w:color w:val="000000"/>
                <w:sz w:val="18"/>
                <w:szCs w:val="18"/>
              </w:rPr>
              <w:t>fixed + r(b) + r(y) + spat</w:t>
            </w:r>
            <w:r w:rsidR="00F43FB0" w:rsidRPr="00660882">
              <w:rPr>
                <w:rFonts w:cs="Calibri"/>
                <w:color w:val="000000"/>
                <w:sz w:val="18"/>
                <w:szCs w:val="18"/>
              </w:rPr>
              <w:t>/time</w:t>
            </w:r>
          </w:p>
        </w:tc>
        <w:tc>
          <w:tcPr>
            <w:tcW w:w="1308" w:type="dxa"/>
            <w:vAlign w:val="bottom"/>
          </w:tcPr>
          <w:p w14:paraId="644BDD75" w14:textId="6C31B548" w:rsidR="00DF37B5" w:rsidRPr="00660882" w:rsidRDefault="00F43FB0" w:rsidP="002C438E">
            <w:pPr>
              <w:keepNext/>
              <w:spacing w:before="0" w:after="0"/>
              <w:rPr>
                <w:sz w:val="18"/>
                <w:szCs w:val="18"/>
              </w:rPr>
            </w:pPr>
            <w:r w:rsidRPr="00660882">
              <w:rPr>
                <w:rFonts w:cs="Calibri"/>
                <w:color w:val="000000"/>
                <w:sz w:val="18"/>
                <w:szCs w:val="18"/>
              </w:rPr>
              <w:t>187.74</w:t>
            </w:r>
          </w:p>
        </w:tc>
        <w:tc>
          <w:tcPr>
            <w:tcW w:w="1139" w:type="dxa"/>
            <w:vAlign w:val="bottom"/>
          </w:tcPr>
          <w:p w14:paraId="4D7BB4DC" w14:textId="77777777" w:rsidR="00DF37B5" w:rsidRPr="00660882" w:rsidRDefault="00DF37B5" w:rsidP="002C438E">
            <w:pPr>
              <w:keepNext/>
              <w:spacing w:before="0" w:after="0"/>
              <w:rPr>
                <w:sz w:val="18"/>
                <w:szCs w:val="18"/>
              </w:rPr>
            </w:pPr>
            <w:r w:rsidRPr="006A7656">
              <w:rPr>
                <w:rFonts w:cs="Calibri"/>
                <w:color w:val="000000"/>
                <w:sz w:val="18"/>
                <w:szCs w:val="18"/>
              </w:rPr>
              <w:t>0</w:t>
            </w:r>
          </w:p>
        </w:tc>
      </w:tr>
      <w:tr w:rsidR="00DF37B5" w:rsidRPr="00C4635C" w14:paraId="57AA6792"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3D049515" w14:textId="63C83D3E"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w:t>
            </w:r>
          </w:p>
        </w:tc>
        <w:tc>
          <w:tcPr>
            <w:tcW w:w="1055" w:type="dxa"/>
            <w:vAlign w:val="bottom"/>
          </w:tcPr>
          <w:p w14:paraId="73D81E11" w14:textId="75B19A04" w:rsidR="00DF37B5" w:rsidRPr="00660882" w:rsidRDefault="00F83B05" w:rsidP="002C438E">
            <w:pPr>
              <w:keepNext/>
              <w:spacing w:before="0" w:after="0"/>
              <w:rPr>
                <w:sz w:val="18"/>
                <w:szCs w:val="18"/>
              </w:rPr>
            </w:pPr>
            <w:r w:rsidRPr="00660882">
              <w:rPr>
                <w:rFonts w:cs="Calibri"/>
                <w:color w:val="000000"/>
                <w:sz w:val="18"/>
                <w:szCs w:val="18"/>
              </w:rPr>
              <w:t>416.93</w:t>
            </w:r>
          </w:p>
        </w:tc>
        <w:tc>
          <w:tcPr>
            <w:tcW w:w="801" w:type="dxa"/>
            <w:tcBorders>
              <w:right w:val="single" w:sz="4" w:space="0" w:color="auto"/>
            </w:tcBorders>
            <w:vAlign w:val="bottom"/>
          </w:tcPr>
          <w:p w14:paraId="45067167" w14:textId="35C23808" w:rsidR="00DF37B5" w:rsidRPr="00660882" w:rsidRDefault="00F83B05" w:rsidP="002C438E">
            <w:pPr>
              <w:keepNext/>
              <w:spacing w:before="0" w:after="0"/>
              <w:rPr>
                <w:sz w:val="18"/>
                <w:szCs w:val="18"/>
              </w:rPr>
            </w:pPr>
            <w:r w:rsidRPr="00660882">
              <w:rPr>
                <w:rFonts w:cs="Calibri"/>
                <w:color w:val="000000"/>
                <w:sz w:val="18"/>
                <w:szCs w:val="18"/>
              </w:rPr>
              <w:t>11.48</w:t>
            </w:r>
          </w:p>
        </w:tc>
        <w:tc>
          <w:tcPr>
            <w:tcW w:w="2851" w:type="dxa"/>
            <w:tcBorders>
              <w:left w:val="single" w:sz="4" w:space="0" w:color="auto"/>
            </w:tcBorders>
            <w:vAlign w:val="bottom"/>
          </w:tcPr>
          <w:p w14:paraId="233966BE" w14:textId="77777777" w:rsidR="00DF37B5" w:rsidRPr="00660882" w:rsidRDefault="00DF37B5" w:rsidP="002C438E">
            <w:pPr>
              <w:keepNext/>
              <w:spacing w:before="0" w:after="0"/>
              <w:rPr>
                <w:sz w:val="18"/>
                <w:szCs w:val="18"/>
              </w:rPr>
            </w:pPr>
            <w:r w:rsidRPr="006A7656">
              <w:rPr>
                <w:rFonts w:cs="Calibri"/>
                <w:color w:val="000000"/>
                <w:sz w:val="18"/>
                <w:szCs w:val="18"/>
              </w:rPr>
              <w:t>fixed + r(b) + r(y)</w:t>
            </w:r>
          </w:p>
        </w:tc>
        <w:tc>
          <w:tcPr>
            <w:tcW w:w="1308" w:type="dxa"/>
            <w:vAlign w:val="bottom"/>
          </w:tcPr>
          <w:p w14:paraId="6C275732" w14:textId="4A047F85" w:rsidR="00DF37B5" w:rsidRPr="00660882" w:rsidRDefault="00F43FB0" w:rsidP="002C438E">
            <w:pPr>
              <w:keepNext/>
              <w:spacing w:before="0" w:after="0"/>
              <w:rPr>
                <w:sz w:val="18"/>
                <w:szCs w:val="18"/>
              </w:rPr>
            </w:pPr>
            <w:r w:rsidRPr="00660882">
              <w:rPr>
                <w:rFonts w:cs="Calibri"/>
                <w:color w:val="000000"/>
                <w:sz w:val="18"/>
                <w:szCs w:val="18"/>
              </w:rPr>
              <w:t>189.50</w:t>
            </w:r>
          </w:p>
        </w:tc>
        <w:tc>
          <w:tcPr>
            <w:tcW w:w="1139" w:type="dxa"/>
            <w:vAlign w:val="bottom"/>
          </w:tcPr>
          <w:p w14:paraId="3C4900A4" w14:textId="047A6942" w:rsidR="00DF37B5" w:rsidRPr="00660882" w:rsidRDefault="00F83B05" w:rsidP="002C438E">
            <w:pPr>
              <w:keepNext/>
              <w:spacing w:before="0" w:after="0"/>
              <w:rPr>
                <w:sz w:val="18"/>
                <w:szCs w:val="18"/>
              </w:rPr>
            </w:pPr>
            <w:commentRangeStart w:id="1703"/>
            <w:commentRangeStart w:id="1704"/>
            <w:r w:rsidRPr="00660882">
              <w:rPr>
                <w:rFonts w:cs="Calibri"/>
                <w:color w:val="000000"/>
                <w:sz w:val="18"/>
                <w:szCs w:val="18"/>
              </w:rPr>
              <w:t>1.76</w:t>
            </w:r>
            <w:commentRangeEnd w:id="1703"/>
            <w:r w:rsidR="00FA6360">
              <w:rPr>
                <w:rStyle w:val="CommentReference"/>
                <w:rFonts w:asciiTheme="minorHAnsi" w:eastAsiaTheme="minorHAnsi" w:hAnsiTheme="minorHAnsi" w:cstheme="minorBidi"/>
                <w:lang w:eastAsia="en-US"/>
              </w:rPr>
              <w:commentReference w:id="1703"/>
            </w:r>
            <w:commentRangeEnd w:id="1704"/>
            <w:r w:rsidR="00950D1E">
              <w:rPr>
                <w:rStyle w:val="CommentReference"/>
                <w:rFonts w:asciiTheme="minorHAnsi" w:eastAsiaTheme="minorHAnsi" w:hAnsiTheme="minorHAnsi" w:cstheme="minorBidi"/>
                <w:lang w:eastAsia="en-US"/>
              </w:rPr>
              <w:commentReference w:id="1704"/>
            </w:r>
          </w:p>
        </w:tc>
      </w:tr>
      <w:tr w:rsidR="00DF37B5" w:rsidRPr="00C4635C" w14:paraId="1C687C2F" w14:textId="77777777" w:rsidTr="00F83B05">
        <w:trPr>
          <w:cnfStyle w:val="000000010000" w:firstRow="0" w:lastRow="0" w:firstColumn="0" w:lastColumn="0" w:oddVBand="0" w:evenVBand="0" w:oddHBand="0" w:evenHBand="1" w:firstRowFirstColumn="0" w:firstRowLastColumn="0" w:lastRowFirstColumn="0" w:lastRowLastColumn="0"/>
        </w:trPr>
        <w:tc>
          <w:tcPr>
            <w:tcW w:w="2926" w:type="dxa"/>
            <w:vAlign w:val="bottom"/>
          </w:tcPr>
          <w:p w14:paraId="3F543DA1" w14:textId="6533D534"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 + spat/AR1</w:t>
            </w:r>
            <w:del w:id="1705" w:author="AlastairF" w:date="2020-11-03T16:30:00Z">
              <w:r w:rsidRPr="006A7656" w:rsidDel="00FA6360">
                <w:rPr>
                  <w:rFonts w:cs="Calibri"/>
                  <w:color w:val="000000"/>
                  <w:sz w:val="18"/>
                  <w:szCs w:val="18"/>
                </w:rPr>
                <w:delText>)</w:delText>
              </w:r>
            </w:del>
          </w:p>
        </w:tc>
        <w:tc>
          <w:tcPr>
            <w:tcW w:w="1055" w:type="dxa"/>
            <w:vAlign w:val="bottom"/>
          </w:tcPr>
          <w:p w14:paraId="1DCD316B" w14:textId="396E7CF8" w:rsidR="00DF37B5" w:rsidRPr="00660882" w:rsidRDefault="00DB75D0" w:rsidP="002C438E">
            <w:pPr>
              <w:keepNext/>
              <w:spacing w:before="0" w:after="0"/>
              <w:rPr>
                <w:sz w:val="18"/>
                <w:szCs w:val="18"/>
              </w:rPr>
            </w:pPr>
            <w:r w:rsidRPr="006A7656">
              <w:rPr>
                <w:rFonts w:cs="Calibri"/>
                <w:color w:val="000000"/>
                <w:sz w:val="18"/>
                <w:szCs w:val="18"/>
              </w:rPr>
              <w:t>418.</w:t>
            </w:r>
            <w:r w:rsidR="00F83B05" w:rsidRPr="00660882">
              <w:rPr>
                <w:rFonts w:cs="Calibri"/>
                <w:color w:val="000000"/>
                <w:sz w:val="18"/>
                <w:szCs w:val="18"/>
              </w:rPr>
              <w:t>22</w:t>
            </w:r>
          </w:p>
        </w:tc>
        <w:tc>
          <w:tcPr>
            <w:tcW w:w="801" w:type="dxa"/>
            <w:tcBorders>
              <w:right w:val="single" w:sz="4" w:space="0" w:color="auto"/>
            </w:tcBorders>
            <w:vAlign w:val="bottom"/>
          </w:tcPr>
          <w:p w14:paraId="63ED86DF" w14:textId="76EC56BB" w:rsidR="00DF37B5" w:rsidRPr="00660882" w:rsidRDefault="00F83B05" w:rsidP="002C438E">
            <w:pPr>
              <w:keepNext/>
              <w:spacing w:before="0" w:after="0"/>
              <w:rPr>
                <w:sz w:val="18"/>
                <w:szCs w:val="18"/>
              </w:rPr>
            </w:pPr>
            <w:r w:rsidRPr="00660882">
              <w:rPr>
                <w:rFonts w:cs="Calibri"/>
                <w:color w:val="000000"/>
                <w:sz w:val="18"/>
                <w:szCs w:val="18"/>
              </w:rPr>
              <w:t>12.77</w:t>
            </w:r>
          </w:p>
        </w:tc>
        <w:tc>
          <w:tcPr>
            <w:tcW w:w="2851" w:type="dxa"/>
            <w:tcBorders>
              <w:left w:val="single" w:sz="4" w:space="0" w:color="auto"/>
            </w:tcBorders>
            <w:vAlign w:val="bottom"/>
          </w:tcPr>
          <w:p w14:paraId="2A5C1146" w14:textId="6724BE40" w:rsidR="00DF37B5" w:rsidRPr="00660882" w:rsidRDefault="00DF37B5" w:rsidP="002C438E">
            <w:pPr>
              <w:keepNext/>
              <w:spacing w:before="0" w:after="0"/>
              <w:rPr>
                <w:sz w:val="18"/>
                <w:szCs w:val="18"/>
              </w:rPr>
            </w:pPr>
            <w:r w:rsidRPr="006A7656">
              <w:rPr>
                <w:rFonts w:cs="Calibri"/>
                <w:color w:val="000000"/>
                <w:sz w:val="18"/>
                <w:szCs w:val="18"/>
              </w:rPr>
              <w:t>fixed + r(b) + r(y) + spat</w:t>
            </w:r>
          </w:p>
        </w:tc>
        <w:tc>
          <w:tcPr>
            <w:tcW w:w="1308" w:type="dxa"/>
            <w:vAlign w:val="bottom"/>
          </w:tcPr>
          <w:p w14:paraId="290F725D" w14:textId="07A37CB6" w:rsidR="00DF37B5" w:rsidRPr="00660882" w:rsidRDefault="00F83B05" w:rsidP="002C438E">
            <w:pPr>
              <w:keepNext/>
              <w:spacing w:before="0" w:after="0"/>
              <w:rPr>
                <w:sz w:val="18"/>
                <w:szCs w:val="18"/>
              </w:rPr>
            </w:pPr>
            <w:r w:rsidRPr="00660882">
              <w:rPr>
                <w:rFonts w:cs="Calibri"/>
                <w:color w:val="000000"/>
                <w:sz w:val="18"/>
                <w:szCs w:val="18"/>
              </w:rPr>
              <w:t>217.78</w:t>
            </w:r>
          </w:p>
        </w:tc>
        <w:tc>
          <w:tcPr>
            <w:tcW w:w="1139" w:type="dxa"/>
            <w:vAlign w:val="bottom"/>
          </w:tcPr>
          <w:p w14:paraId="50A31BA5" w14:textId="25F41554" w:rsidR="00DF37B5" w:rsidRPr="00660882" w:rsidRDefault="00F83B05" w:rsidP="002C438E">
            <w:pPr>
              <w:keepNext/>
              <w:spacing w:before="0" w:after="0"/>
              <w:rPr>
                <w:sz w:val="18"/>
                <w:szCs w:val="18"/>
              </w:rPr>
            </w:pPr>
            <w:r w:rsidRPr="00660882">
              <w:rPr>
                <w:rFonts w:cs="Calibri"/>
                <w:color w:val="000000"/>
                <w:sz w:val="18"/>
                <w:szCs w:val="18"/>
              </w:rPr>
              <w:t>30.04</w:t>
            </w:r>
          </w:p>
        </w:tc>
      </w:tr>
      <w:tr w:rsidR="00DF37B5" w:rsidRPr="00C4635C" w14:paraId="36BDFCBF" w14:textId="77777777" w:rsidTr="00F83B05">
        <w:trPr>
          <w:cnfStyle w:val="000000100000" w:firstRow="0" w:lastRow="0" w:firstColumn="0" w:lastColumn="0" w:oddVBand="0" w:evenVBand="0" w:oddHBand="1" w:evenHBand="0" w:firstRowFirstColumn="0" w:firstRowLastColumn="0" w:lastRowFirstColumn="0" w:lastRowLastColumn="0"/>
        </w:trPr>
        <w:tc>
          <w:tcPr>
            <w:tcW w:w="2926" w:type="dxa"/>
            <w:vAlign w:val="bottom"/>
          </w:tcPr>
          <w:p w14:paraId="6F70D87C" w14:textId="77777777" w:rsidR="00DF37B5" w:rsidRPr="00660882" w:rsidRDefault="00DF37B5" w:rsidP="002C438E">
            <w:pPr>
              <w:keepNext/>
              <w:spacing w:before="0" w:after="0"/>
              <w:rPr>
                <w:rFonts w:cs="Calibri"/>
                <w:color w:val="000000"/>
                <w:sz w:val="18"/>
                <w:szCs w:val="18"/>
              </w:rPr>
            </w:pPr>
            <w:r w:rsidRPr="006A7656">
              <w:rPr>
                <w:rFonts w:cs="Calibri"/>
                <w:color w:val="000000"/>
                <w:sz w:val="18"/>
                <w:szCs w:val="18"/>
              </w:rPr>
              <w:t>fixed + r(b) + r(y) + spat/time</w:t>
            </w:r>
          </w:p>
        </w:tc>
        <w:tc>
          <w:tcPr>
            <w:tcW w:w="1055" w:type="dxa"/>
            <w:vAlign w:val="bottom"/>
          </w:tcPr>
          <w:p w14:paraId="572DFCD7" w14:textId="5EBD1720" w:rsidR="00DF37B5" w:rsidRPr="00660882" w:rsidRDefault="00720970" w:rsidP="002C438E">
            <w:pPr>
              <w:keepNext/>
              <w:spacing w:before="0" w:after="0"/>
              <w:rPr>
                <w:sz w:val="18"/>
                <w:szCs w:val="18"/>
              </w:rPr>
            </w:pPr>
            <w:r w:rsidRPr="006A7656">
              <w:rPr>
                <w:rFonts w:cs="Calibri"/>
                <w:color w:val="000000"/>
                <w:sz w:val="18"/>
                <w:szCs w:val="18"/>
              </w:rPr>
              <w:t>41</w:t>
            </w:r>
            <w:r w:rsidR="00F83B05" w:rsidRPr="00660882">
              <w:rPr>
                <w:rFonts w:cs="Calibri"/>
                <w:color w:val="000000"/>
                <w:sz w:val="18"/>
                <w:szCs w:val="18"/>
              </w:rPr>
              <w:t>8</w:t>
            </w:r>
            <w:r w:rsidRPr="006A7656">
              <w:rPr>
                <w:rFonts w:cs="Calibri"/>
                <w:color w:val="000000"/>
                <w:sz w:val="18"/>
                <w:szCs w:val="18"/>
              </w:rPr>
              <w:t>.</w:t>
            </w:r>
            <w:r w:rsidR="00F83B05" w:rsidRPr="00660882">
              <w:rPr>
                <w:rFonts w:cs="Calibri"/>
                <w:color w:val="000000"/>
                <w:sz w:val="18"/>
                <w:szCs w:val="18"/>
              </w:rPr>
              <w:t>71</w:t>
            </w:r>
          </w:p>
        </w:tc>
        <w:tc>
          <w:tcPr>
            <w:tcW w:w="801" w:type="dxa"/>
            <w:tcBorders>
              <w:right w:val="single" w:sz="4" w:space="0" w:color="auto"/>
            </w:tcBorders>
            <w:vAlign w:val="bottom"/>
          </w:tcPr>
          <w:p w14:paraId="1A499E3F" w14:textId="13E2505D" w:rsidR="00DF37B5" w:rsidRPr="00660882" w:rsidRDefault="00F83B05" w:rsidP="002C438E">
            <w:pPr>
              <w:keepNext/>
              <w:spacing w:before="0" w:after="0"/>
              <w:rPr>
                <w:sz w:val="18"/>
                <w:szCs w:val="18"/>
              </w:rPr>
            </w:pPr>
            <w:r w:rsidRPr="00660882">
              <w:rPr>
                <w:rFonts w:cs="Calibri"/>
                <w:color w:val="000000"/>
                <w:sz w:val="18"/>
                <w:szCs w:val="18"/>
              </w:rPr>
              <w:t>13.26</w:t>
            </w:r>
          </w:p>
        </w:tc>
        <w:tc>
          <w:tcPr>
            <w:tcW w:w="2851" w:type="dxa"/>
            <w:tcBorders>
              <w:left w:val="single" w:sz="4" w:space="0" w:color="auto"/>
            </w:tcBorders>
            <w:vAlign w:val="bottom"/>
          </w:tcPr>
          <w:p w14:paraId="15489E12" w14:textId="1FE30EBC" w:rsidR="00DF37B5" w:rsidRPr="00C4635C" w:rsidRDefault="00DF37B5" w:rsidP="002C438E">
            <w:pPr>
              <w:keepNext/>
              <w:spacing w:before="0" w:after="0"/>
              <w:rPr>
                <w:sz w:val="18"/>
                <w:szCs w:val="18"/>
                <w:highlight w:val="yellow"/>
              </w:rPr>
            </w:pPr>
          </w:p>
        </w:tc>
        <w:tc>
          <w:tcPr>
            <w:tcW w:w="1308" w:type="dxa"/>
            <w:vAlign w:val="bottom"/>
          </w:tcPr>
          <w:p w14:paraId="1DE4E172" w14:textId="64B90641" w:rsidR="00DF37B5" w:rsidRPr="00C4635C" w:rsidRDefault="00DF37B5" w:rsidP="002C438E">
            <w:pPr>
              <w:keepNext/>
              <w:spacing w:before="0" w:after="0"/>
              <w:rPr>
                <w:sz w:val="18"/>
                <w:szCs w:val="18"/>
                <w:highlight w:val="yellow"/>
              </w:rPr>
            </w:pPr>
          </w:p>
        </w:tc>
        <w:tc>
          <w:tcPr>
            <w:tcW w:w="1139" w:type="dxa"/>
            <w:vAlign w:val="bottom"/>
          </w:tcPr>
          <w:p w14:paraId="70A9A223" w14:textId="2931E227" w:rsidR="00DF37B5" w:rsidRPr="00C4635C" w:rsidRDefault="00DF37B5" w:rsidP="002C438E">
            <w:pPr>
              <w:keepNext/>
              <w:spacing w:before="0" w:after="0"/>
              <w:rPr>
                <w:sz w:val="18"/>
                <w:szCs w:val="18"/>
                <w:highlight w:val="yellow"/>
              </w:rPr>
            </w:pPr>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30674176" w:rsidR="00DF37B5" w:rsidRPr="006A7656" w:rsidRDefault="00DF37B5" w:rsidP="008A1C71">
            <w:pPr>
              <w:rPr>
                <w:rFonts w:cs="Calibri"/>
                <w:i/>
                <w:iCs/>
                <w:color w:val="000000"/>
                <w:sz w:val="18"/>
                <w:szCs w:val="18"/>
              </w:rPr>
            </w:pPr>
            <w:r w:rsidRPr="006A7656">
              <w:rPr>
                <w:rFonts w:cs="Calibri"/>
                <w:i/>
                <w:iCs/>
                <w:color w:val="000000"/>
                <w:sz w:val="18"/>
                <w:szCs w:val="18"/>
              </w:rPr>
              <w:t xml:space="preserve">The fixed term in the model description refers to </w:t>
            </w:r>
            <w:del w:id="1706" w:author="AlastairF" w:date="2020-11-05T10:14:00Z">
              <w:r w:rsidRPr="006A7656" w:rsidDel="0014645D">
                <w:rPr>
                  <w:rFonts w:cs="Calibri"/>
                  <w:i/>
                  <w:iCs/>
                  <w:color w:val="000000"/>
                  <w:sz w:val="18"/>
                  <w:szCs w:val="18"/>
                </w:rPr>
                <w:delText xml:space="preserve">the variables </w:delText>
              </w:r>
            </w:del>
            <w:r w:rsidRPr="006A7656">
              <w:rPr>
                <w:rFonts w:cs="Calibri"/>
                <w:i/>
                <w:iCs/>
                <w:color w:val="000000"/>
                <w:sz w:val="18"/>
                <w:szCs w:val="18"/>
              </w:rPr>
              <w:t xml:space="preserve">distance to the nearest occupied </w:t>
            </w:r>
            <w:del w:id="1707" w:author="AlastairF" w:date="2020-11-05T10:14:00Z">
              <w:r w:rsidRPr="006A7656" w:rsidDel="0014645D">
                <w:rPr>
                  <w:rFonts w:cs="Calibri"/>
                  <w:i/>
                  <w:iCs/>
                  <w:color w:val="000000"/>
                  <w:sz w:val="18"/>
                  <w:szCs w:val="18"/>
                </w:rPr>
                <w:delText>territory</w:delText>
              </w:r>
            </w:del>
            <w:ins w:id="1708" w:author="AlastairF" w:date="2020-11-05T10:14:00Z">
              <w:r w:rsidR="0014645D">
                <w:rPr>
                  <w:rFonts w:cs="Calibri"/>
                  <w:i/>
                  <w:iCs/>
                  <w:color w:val="000000"/>
                  <w:sz w:val="18"/>
                  <w:szCs w:val="18"/>
                </w:rPr>
                <w:t>neighbor</w:t>
              </w:r>
            </w:ins>
            <w:r w:rsidRPr="006A7656">
              <w:rPr>
                <w:rFonts w:cs="Calibri"/>
                <w:i/>
                <w:iCs/>
                <w:color w:val="000000"/>
                <w:sz w:val="18"/>
                <w:szCs w:val="18"/>
              </w:rPr>
              <w:t xml:space="preserve">, distance to disturbance, and </w:t>
            </w:r>
            <w:del w:id="1709" w:author="Erik Hedlin" w:date="2020-10-20T11:10:00Z">
              <w:r w:rsidRPr="006A7656" w:rsidDel="00F43FB0">
                <w:rPr>
                  <w:rFonts w:cs="Calibri"/>
                  <w:i/>
                  <w:iCs/>
                  <w:color w:val="000000"/>
                  <w:sz w:val="18"/>
                  <w:szCs w:val="18"/>
                </w:rPr>
                <w:delText>the interaction between the two</w:delText>
              </w:r>
            </w:del>
            <w:r w:rsidR="007701C5">
              <w:rPr>
                <w:rFonts w:cs="Calibri"/>
                <w:i/>
                <w:iCs/>
                <w:color w:val="000000"/>
                <w:sz w:val="18"/>
                <w:szCs w:val="18"/>
              </w:rPr>
              <w:t>NDVI</w:t>
            </w:r>
            <w:r w:rsidRPr="006A7656">
              <w:rPr>
                <w:rFonts w:cs="Calibri"/>
                <w:i/>
                <w:iCs/>
                <w:color w:val="000000"/>
                <w:sz w:val="18"/>
                <w:szCs w:val="18"/>
              </w:rPr>
              <w:t>. The term r(variable) refers to a random grouping variable</w:t>
            </w:r>
            <w:ins w:id="1710" w:author="Erik Hedlin" w:date="2020-10-20T11:10:00Z">
              <w:r w:rsidR="00F43FB0" w:rsidRPr="00660882">
                <w:rPr>
                  <w:rFonts w:cs="Calibri"/>
                  <w:i/>
                  <w:iCs/>
                  <w:color w:val="000000"/>
                  <w:sz w:val="18"/>
                  <w:szCs w:val="18"/>
                </w:rPr>
                <w:t xml:space="preserve"> where b = </w:t>
              </w:r>
              <w:commentRangeStart w:id="1711"/>
              <w:del w:id="1712" w:author="AlastairF" w:date="2020-11-05T10:13:00Z">
                <w:r w:rsidR="00F43FB0" w:rsidRPr="00660882" w:rsidDel="0014645D">
                  <w:rPr>
                    <w:rFonts w:cs="Calibri"/>
                    <w:i/>
                    <w:iCs/>
                    <w:color w:val="000000"/>
                    <w:sz w:val="18"/>
                    <w:szCs w:val="18"/>
                  </w:rPr>
                  <w:delText xml:space="preserve">n = </w:delText>
                </w:r>
              </w:del>
            </w:ins>
            <w:commentRangeEnd w:id="1711"/>
            <w:r w:rsidR="00160D39">
              <w:rPr>
                <w:rStyle w:val="CommentReference"/>
                <w:rFonts w:asciiTheme="minorHAnsi" w:eastAsiaTheme="minorHAnsi" w:hAnsiTheme="minorHAnsi" w:cstheme="minorBidi"/>
                <w:lang w:eastAsia="en-US"/>
              </w:rPr>
              <w:commentReference w:id="1711"/>
            </w:r>
            <w:ins w:id="1713" w:author="Erik Hedlin" w:date="2020-10-20T11:10:00Z">
              <w:r w:rsidR="00F43FB0" w:rsidRPr="00660882">
                <w:rPr>
                  <w:rFonts w:cs="Calibri"/>
                  <w:i/>
                  <w:iCs/>
                  <w:color w:val="000000"/>
                  <w:sz w:val="18"/>
                  <w:szCs w:val="18"/>
                </w:rPr>
                <w:t>nest site, and y = year.</w:t>
              </w:r>
            </w:ins>
            <w:del w:id="1714" w:author="Erik Hedlin" w:date="2020-10-20T11:10:00Z">
              <w:r w:rsidRPr="006A7656" w:rsidDel="00F43FB0">
                <w:rPr>
                  <w:rFonts w:cs="Calibri"/>
                  <w:i/>
                  <w:iCs/>
                  <w:color w:val="000000"/>
                  <w:sz w:val="18"/>
                  <w:szCs w:val="18"/>
                </w:rPr>
                <w:delText>,</w:delText>
              </w:r>
            </w:del>
            <w:r w:rsidRPr="006A7656">
              <w:rPr>
                <w:rFonts w:cs="Calibri"/>
                <w:i/>
                <w:iCs/>
                <w:color w:val="000000"/>
                <w:sz w:val="18"/>
                <w:szCs w:val="18"/>
              </w:rPr>
              <w:t xml:space="preserve"> </w:t>
            </w:r>
            <w:del w:id="1715" w:author="Erik Hedlin" w:date="2020-10-20T11:10:00Z">
              <w:r w:rsidRPr="006A7656" w:rsidDel="00F43FB0">
                <w:rPr>
                  <w:rFonts w:cs="Calibri"/>
                  <w:i/>
                  <w:iCs/>
                  <w:color w:val="000000"/>
                  <w:sz w:val="18"/>
                  <w:szCs w:val="18"/>
                </w:rPr>
                <w:delText>and the</w:delText>
              </w:r>
            </w:del>
            <w:ins w:id="1716" w:author="Erik Hedlin" w:date="2020-10-20T11:10:00Z">
              <w:r w:rsidR="00F43FB0" w:rsidRPr="00660882">
                <w:rPr>
                  <w:rFonts w:cs="Calibri"/>
                  <w:i/>
                  <w:iCs/>
                  <w:color w:val="000000"/>
                  <w:sz w:val="18"/>
                  <w:szCs w:val="18"/>
                </w:rPr>
                <w:t>The</w:t>
              </w:r>
            </w:ins>
            <w:r w:rsidRPr="006A7656">
              <w:rPr>
                <w:rFonts w:cs="Calibri"/>
                <w:i/>
                <w:iCs/>
                <w:color w:val="000000"/>
                <w:sz w:val="18"/>
                <w:szCs w:val="18"/>
              </w:rPr>
              <w:t xml:space="preserve"> “spat” terms refer to three different spatial correlation structures: 1) spat/temp(AR1) references an autoregressive term where spatial correlation </w:t>
            </w:r>
            <w:ins w:id="1717" w:author="AlastairF" w:date="2020-10-30T11:59:00Z">
              <w:r w:rsidR="007701C5">
                <w:rPr>
                  <w:rFonts w:cs="Calibri"/>
                  <w:i/>
                  <w:iCs/>
                  <w:color w:val="000000"/>
                  <w:sz w:val="18"/>
                  <w:szCs w:val="18"/>
                </w:rPr>
                <w:t xml:space="preserve">in the current year is dependent on the </w:t>
              </w:r>
            </w:ins>
            <w:ins w:id="1718" w:author="AlastairF" w:date="2020-10-30T12:00:00Z">
              <w:r w:rsidR="007701C5">
                <w:rPr>
                  <w:rFonts w:cs="Calibri"/>
                  <w:i/>
                  <w:iCs/>
                  <w:color w:val="000000"/>
                  <w:sz w:val="18"/>
                  <w:szCs w:val="18"/>
                </w:rPr>
                <w:t>correlation structure from the previous year</w:t>
              </w:r>
            </w:ins>
            <w:del w:id="1719" w:author="AlastairF" w:date="2020-10-30T12:00:00Z">
              <w:r w:rsidRPr="006A7656" w:rsidDel="007701C5">
                <w:rPr>
                  <w:rFonts w:cs="Calibri"/>
                  <w:i/>
                  <w:iCs/>
                  <w:color w:val="000000"/>
                  <w:sz w:val="18"/>
                  <w:szCs w:val="18"/>
                </w:rPr>
                <w:delText>is linked to the previous year</w:delText>
              </w:r>
            </w:del>
            <w:r w:rsidRPr="006A7656">
              <w:rPr>
                <w:rFonts w:cs="Calibri"/>
                <w:i/>
                <w:iCs/>
                <w:color w:val="000000"/>
                <w:sz w:val="18"/>
                <w:szCs w:val="18"/>
              </w:rPr>
              <w:t xml:space="preserve">, 2) spat/temp(year) refers to </w:t>
            </w:r>
            <w:del w:id="1720" w:author="AlastairF" w:date="2020-10-30T11:58:00Z">
              <w:r w:rsidRPr="006A7656" w:rsidDel="007701C5">
                <w:rPr>
                  <w:rFonts w:cs="Calibri"/>
                  <w:i/>
                  <w:iCs/>
                  <w:color w:val="000000"/>
                  <w:sz w:val="18"/>
                  <w:szCs w:val="18"/>
                </w:rPr>
                <w:delText xml:space="preserve">a </w:delText>
              </w:r>
            </w:del>
            <w:ins w:id="1721" w:author="AlastairF" w:date="2020-10-30T11:58:00Z">
              <w:r w:rsidR="007701C5">
                <w:rPr>
                  <w:rFonts w:cs="Calibri"/>
                  <w:i/>
                  <w:iCs/>
                  <w:color w:val="000000"/>
                  <w:sz w:val="18"/>
                  <w:szCs w:val="18"/>
                </w:rPr>
                <w:t>year-specific</w:t>
              </w:r>
              <w:r w:rsidR="007701C5" w:rsidRPr="006A7656">
                <w:rPr>
                  <w:rFonts w:cs="Calibri"/>
                  <w:i/>
                  <w:iCs/>
                  <w:color w:val="000000"/>
                  <w:sz w:val="18"/>
                  <w:szCs w:val="18"/>
                </w:rPr>
                <w:t xml:space="preserve"> </w:t>
              </w:r>
            </w:ins>
            <w:r w:rsidRPr="006A7656">
              <w:rPr>
                <w:rFonts w:cs="Calibri"/>
                <w:i/>
                <w:iCs/>
                <w:color w:val="000000"/>
                <w:sz w:val="18"/>
                <w:szCs w:val="18"/>
              </w:rPr>
              <w:t xml:space="preserve">correlation structure that </w:t>
            </w:r>
            <w:ins w:id="1722" w:author="AlastairF" w:date="2020-10-30T11:58:00Z">
              <w:r w:rsidR="007701C5">
                <w:rPr>
                  <w:rFonts w:cs="Calibri"/>
                  <w:i/>
                  <w:iCs/>
                  <w:color w:val="000000"/>
                  <w:sz w:val="18"/>
                  <w:szCs w:val="18"/>
                </w:rPr>
                <w:t xml:space="preserve">is </w:t>
              </w:r>
            </w:ins>
            <w:ins w:id="1723" w:author="AlastairF" w:date="2020-10-30T11:59:00Z">
              <w:r w:rsidR="007701C5">
                <w:rPr>
                  <w:rFonts w:cs="Calibri"/>
                  <w:i/>
                  <w:iCs/>
                  <w:color w:val="000000"/>
                  <w:sz w:val="18"/>
                  <w:szCs w:val="18"/>
                </w:rPr>
                <w:t>independent</w:t>
              </w:r>
            </w:ins>
            <w:ins w:id="1724" w:author="AlastairF" w:date="2020-10-30T11:58:00Z">
              <w:r w:rsidR="007701C5">
                <w:rPr>
                  <w:rFonts w:cs="Calibri"/>
                  <w:i/>
                  <w:iCs/>
                  <w:color w:val="000000"/>
                  <w:sz w:val="18"/>
                  <w:szCs w:val="18"/>
                </w:rPr>
                <w:t xml:space="preserve"> of </w:t>
              </w:r>
            </w:ins>
            <w:ins w:id="1725" w:author="AlastairF" w:date="2020-10-30T11:59:00Z">
              <w:r w:rsidR="007701C5">
                <w:rPr>
                  <w:rFonts w:cs="Calibri"/>
                  <w:i/>
                  <w:iCs/>
                  <w:color w:val="000000"/>
                  <w:sz w:val="18"/>
                  <w:szCs w:val="18"/>
                </w:rPr>
                <w:t>the correlation structure in previous years</w:t>
              </w:r>
            </w:ins>
            <w:del w:id="1726" w:author="AlastairF" w:date="2020-10-30T11:59:00Z">
              <w:r w:rsidRPr="006A7656" w:rsidDel="007701C5">
                <w:rPr>
                  <w:rFonts w:cs="Calibri"/>
                  <w:i/>
                  <w:iCs/>
                  <w:color w:val="000000"/>
                  <w:sz w:val="18"/>
                  <w:szCs w:val="18"/>
                </w:rPr>
                <w:delText>changes each year</w:delText>
              </w:r>
            </w:del>
            <w:r w:rsidRPr="006A7656">
              <w:rPr>
                <w:rFonts w:cs="Calibri"/>
                <w:i/>
                <w:iCs/>
                <w:color w:val="000000"/>
                <w:sz w:val="18"/>
                <w:szCs w:val="18"/>
              </w:rPr>
              <w:t>, and 3) spat refers to a spatial correlation structure that remains fixed among all years. Top models are those with the lowest WAIC, and delta refers to the difference between the respective model and the top</w:t>
            </w:r>
            <w:ins w:id="1727" w:author="AlastairF" w:date="2020-10-30T12:01:00Z">
              <w:r w:rsidR="007701C5">
                <w:rPr>
                  <w:rFonts w:cs="Calibri"/>
                  <w:i/>
                  <w:iCs/>
                  <w:color w:val="000000"/>
                  <w:sz w:val="18"/>
                  <w:szCs w:val="18"/>
                </w:rPr>
                <w:t xml:space="preserve"> model</w:t>
              </w:r>
            </w:ins>
            <w:r w:rsidRPr="006A7656">
              <w:rPr>
                <w:rFonts w:cs="Calibri"/>
                <w:i/>
                <w:iCs/>
                <w:color w:val="000000"/>
                <w:sz w:val="18"/>
                <w:szCs w:val="18"/>
              </w:rPr>
              <w:t>.</w:t>
            </w:r>
          </w:p>
        </w:tc>
      </w:tr>
      <w:bookmarkEnd w:id="1689"/>
    </w:tbl>
    <w:p w14:paraId="07489970" w14:textId="77777777" w:rsidR="00DF37B5" w:rsidRPr="00660882" w:rsidRDefault="00DF37B5" w:rsidP="00DF37B5">
      <w:pPr>
        <w:rPr>
          <w:highlight w:val="yellow"/>
        </w:rPr>
      </w:pPr>
    </w:p>
    <w:bookmarkEnd w:id="1686"/>
    <w:bookmarkEnd w:id="1687"/>
    <w:p w14:paraId="07331F07" w14:textId="77777777" w:rsidR="00DF37B5" w:rsidRPr="00660882" w:rsidRDefault="00DF37B5" w:rsidP="00DF37B5">
      <w:pPr>
        <w:pStyle w:val="Caption"/>
        <w:keepNext/>
        <w:tabs>
          <w:tab w:val="clear" w:pos="1080"/>
          <w:tab w:val="left" w:pos="0"/>
        </w:tabs>
        <w:ind w:left="0" w:firstLine="0"/>
        <w:jc w:val="center"/>
        <w:rPr>
          <w:highlight w:val="yellow"/>
        </w:rPr>
      </w:pPr>
      <w:r w:rsidRPr="00660882">
        <w:rPr>
          <w:noProof/>
          <w:highlight w:val="yellow"/>
          <w:lang w:eastAsia="en-CA"/>
        </w:rPr>
        <w:drawing>
          <wp:inline distT="0" distB="0" distL="0" distR="0" wp14:anchorId="4D2C08B7" wp14:editId="08395660">
            <wp:extent cx="6400800" cy="3398520"/>
            <wp:effectExtent l="0" t="0" r="0" b="508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3">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4F3A1201" w14:textId="77777777" w:rsidR="00DF37B5" w:rsidRPr="006A7656" w:rsidRDefault="00DF37B5" w:rsidP="00DF37B5">
      <w:pPr>
        <w:pStyle w:val="Caption"/>
        <w:spacing w:after="0"/>
      </w:pPr>
      <w:bookmarkStart w:id="1728" w:name="_Ref22553880"/>
      <w:bookmarkStart w:id="1729" w:name="_Toc44875212"/>
      <w:bookmarkStart w:id="1730" w:name="_Toc25132311"/>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5</w:t>
      </w:r>
      <w:r w:rsidRPr="006A7656">
        <w:rPr>
          <w:noProof/>
        </w:rPr>
        <w:fldChar w:fldCharType="end"/>
      </w:r>
      <w:bookmarkEnd w:id="1728"/>
      <w:r w:rsidRPr="006A7656">
        <w:rPr>
          <w:noProof/>
        </w:rPr>
        <w:tab/>
      </w:r>
      <w:r w:rsidRPr="006A7656">
        <w:t>Posterior mean with 95% credible intervals from the top model for Peregrine Falcon nest survival.</w:t>
      </w:r>
      <w:bookmarkEnd w:id="1729"/>
      <w:r w:rsidRPr="006A7656">
        <w:t xml:space="preserve"> </w:t>
      </w:r>
    </w:p>
    <w:p w14:paraId="01D18EA1" w14:textId="564F521F" w:rsidR="00DF37B5" w:rsidRPr="006A7656" w:rsidRDefault="00DF37B5" w:rsidP="00DF37B5">
      <w:pPr>
        <w:pStyle w:val="Captionexplanation"/>
      </w:pPr>
      <w:r w:rsidRPr="006A7656">
        <w:t xml:space="preserve">As indicated by posterior distributions that </w:t>
      </w:r>
      <w:bookmarkStart w:id="1731" w:name="_Hlk22839370"/>
      <w:r w:rsidRPr="006A7656">
        <w:t xml:space="preserve">overlap zero, distance to nearest occupied neighbour, distance to disturbance, and </w:t>
      </w:r>
      <w:del w:id="1732" w:author="Erik Hedlin" w:date="2020-10-19T17:36:00Z">
        <w:r w:rsidRPr="006A7656" w:rsidDel="00760217">
          <w:delText>the interaction of these two covariates</w:delText>
        </w:r>
      </w:del>
      <w:ins w:id="1733" w:author="Erik Hedlin" w:date="2020-10-19T17:36:00Z">
        <w:r w:rsidR="00760217" w:rsidRPr="00660882">
          <w:t>NDVI</w:t>
        </w:r>
      </w:ins>
      <w:r w:rsidRPr="006A7656">
        <w:t xml:space="preserve"> all have a weak effect on Peregrine Falcon breeding success. </w:t>
      </w:r>
      <w:bookmarkEnd w:id="1731"/>
      <w:r w:rsidRPr="006A7656">
        <w:t>This model also included random variables for brood and year level effects, as well as a spatial correlation structure that remained static from 2012 to 20</w:t>
      </w:r>
      <w:ins w:id="1734" w:author="Erik Hedlin" w:date="2020-10-20T11:15:00Z">
        <w:r w:rsidR="00F83B05">
          <w:t>20</w:t>
        </w:r>
      </w:ins>
      <w:del w:id="1735" w:author="Erik Hedlin" w:date="2020-10-20T11:15:00Z">
        <w:r w:rsidRPr="006A7656" w:rsidDel="00F83B05">
          <w:delText>19</w:delText>
        </w:r>
      </w:del>
      <w:r w:rsidRPr="006A7656">
        <w:t>.</w:t>
      </w:r>
      <w:bookmarkEnd w:id="1730"/>
    </w:p>
    <w:p w14:paraId="5F5956EE" w14:textId="77777777" w:rsidR="00DF37B5" w:rsidRPr="00660882" w:rsidRDefault="00DF37B5" w:rsidP="00DF37B5">
      <w:pPr>
        <w:rPr>
          <w:highlight w:val="yellow"/>
        </w:rPr>
        <w:sectPr w:rsidR="00DF37B5" w:rsidRPr="00660882" w:rsidSect="008A1C71">
          <w:headerReference w:type="default" r:id="rId24"/>
          <w:headerReference w:type="first" r:id="rId25"/>
          <w:pgSz w:w="12240" w:h="15840" w:code="1"/>
          <w:pgMar w:top="1440" w:right="1080" w:bottom="1440" w:left="1080" w:header="576" w:footer="965" w:gutter="0"/>
          <w:cols w:space="708"/>
          <w:docGrid w:linePitch="360"/>
        </w:sectPr>
      </w:pPr>
    </w:p>
    <w:p w14:paraId="0168DB42" w14:textId="77777777" w:rsidR="00DF37B5" w:rsidRPr="006A7656" w:rsidRDefault="00DF37B5" w:rsidP="00DF37B5">
      <w:pPr>
        <w:pStyle w:val="Caption"/>
        <w:keepNext/>
        <w:jc w:val="center"/>
      </w:pPr>
      <w:r w:rsidRPr="006A7656">
        <w:rPr>
          <w:noProof/>
          <w:lang w:eastAsia="en-CA"/>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6">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6A7656" w:rsidRDefault="00DF37B5" w:rsidP="00DF37B5">
      <w:pPr>
        <w:pStyle w:val="Caption"/>
        <w:spacing w:after="0"/>
        <w:jc w:val="both"/>
      </w:pPr>
      <w:bookmarkStart w:id="1736" w:name="_Ref27656551"/>
      <w:bookmarkStart w:id="1737" w:name="_Toc44875213"/>
      <w:bookmarkStart w:id="1738" w:name="_Toc25132312"/>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6</w:t>
      </w:r>
      <w:r w:rsidRPr="006A7656">
        <w:rPr>
          <w:noProof/>
        </w:rPr>
        <w:fldChar w:fldCharType="end"/>
      </w:r>
      <w:bookmarkEnd w:id="1736"/>
      <w:r w:rsidRPr="006A7656">
        <w:rPr>
          <w:noProof/>
        </w:rPr>
        <w:tab/>
      </w:r>
      <w:r w:rsidRPr="006A7656">
        <w:t>Spatial correlation in probability of nest survival among all nest sites occupied by Peregrine Falcons since 2012.</w:t>
      </w:r>
      <w:bookmarkEnd w:id="1737"/>
      <w:r w:rsidRPr="006A7656">
        <w:t xml:space="preserve"> </w:t>
      </w:r>
    </w:p>
    <w:p w14:paraId="36052A39" w14:textId="4D6AF6D7" w:rsidR="00DF37B5" w:rsidRPr="006A7656" w:rsidRDefault="00DF37B5" w:rsidP="00DF37B5">
      <w:pPr>
        <w:pStyle w:val="Captionexplanation"/>
      </w:pPr>
      <w:r w:rsidRPr="006A7656">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739" w:name="_Hlk23160435"/>
      <w:r w:rsidRPr="006A7656">
        <w:t xml:space="preserve">there are </w:t>
      </w:r>
      <w:bookmarkStart w:id="1740" w:name="_Hlk22839265"/>
      <w:r w:rsidRPr="006A7656">
        <w:t xml:space="preserve">localized areas where nest survival appears to be consistently above or below the average. </w:t>
      </w:r>
      <w:bookmarkEnd w:id="1738"/>
      <w:bookmarkEnd w:id="1739"/>
      <w:ins w:id="1741" w:author="Erik Hedlin" w:date="2020-10-19T14:20:00Z">
        <w:r w:rsidR="001A78B5" w:rsidRPr="006A7656">
          <w:t>Point size reflects the number of years a particular site has been occupied, which is further specified by the label.</w:t>
        </w:r>
      </w:ins>
    </w:p>
    <w:p w14:paraId="7F318A8F" w14:textId="77777777" w:rsidR="00DF37B5" w:rsidRPr="00660882" w:rsidRDefault="00DF37B5" w:rsidP="00DF37B5">
      <w:pPr>
        <w:rPr>
          <w:highlight w:val="yellow"/>
        </w:rPr>
        <w:sectPr w:rsidR="00DF37B5" w:rsidRPr="00660882" w:rsidSect="008A1C71">
          <w:pgSz w:w="15840" w:h="12240" w:orient="landscape" w:code="1"/>
          <w:pgMar w:top="1080" w:right="1440" w:bottom="1080" w:left="1440" w:header="576" w:footer="965" w:gutter="0"/>
          <w:cols w:space="708"/>
          <w:docGrid w:linePitch="360"/>
        </w:sectPr>
      </w:pPr>
    </w:p>
    <w:p w14:paraId="2A9D7ACC" w14:textId="77777777" w:rsidR="00DF37B5" w:rsidRPr="00660882" w:rsidRDefault="00DF37B5" w:rsidP="00DF37B5">
      <w:pPr>
        <w:rPr>
          <w:highlight w:val="yellow"/>
        </w:rPr>
      </w:pPr>
    </w:p>
    <w:bookmarkEnd w:id="1740"/>
    <w:p w14:paraId="767CBED8" w14:textId="77777777" w:rsidR="00DF37B5" w:rsidRPr="006A7656" w:rsidRDefault="00DF37B5" w:rsidP="00DF37B5">
      <w:pPr>
        <w:pStyle w:val="BodyText-EDI0"/>
        <w:keepNext/>
        <w:jc w:val="center"/>
      </w:pPr>
      <w:r w:rsidRPr="006A7656">
        <w:rPr>
          <w:noProof/>
          <w:lang w:eastAsia="en-CA"/>
        </w:rPr>
        <w:drawing>
          <wp:inline distT="0" distB="0" distL="0" distR="0" wp14:anchorId="401978EB" wp14:editId="7E3CC183">
            <wp:extent cx="6400800" cy="3398520"/>
            <wp:effectExtent l="0" t="0" r="0" b="508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7">
                      <a:extLst>
                        <a:ext uri="{28A0092B-C50C-407E-A947-70E740481C1C}">
                          <a14:useLocalDpi xmlns:a14="http://schemas.microsoft.com/office/drawing/2010/main" val="0"/>
                        </a:ext>
                      </a:extLst>
                    </a:blip>
                    <a:stretch>
                      <a:fillRect/>
                    </a:stretch>
                  </pic:blipFill>
                  <pic:spPr>
                    <a:xfrm>
                      <a:off x="0" y="0"/>
                      <a:ext cx="6400800" cy="3398520"/>
                    </a:xfrm>
                    <a:prstGeom prst="rect">
                      <a:avLst/>
                    </a:prstGeom>
                  </pic:spPr>
                </pic:pic>
              </a:graphicData>
            </a:graphic>
          </wp:inline>
        </w:drawing>
      </w:r>
    </w:p>
    <w:p w14:paraId="2AB26366" w14:textId="77777777" w:rsidR="00DF37B5" w:rsidRPr="006A7656" w:rsidRDefault="00DF37B5" w:rsidP="00DF37B5">
      <w:pPr>
        <w:pStyle w:val="Caption"/>
        <w:spacing w:after="0"/>
        <w:jc w:val="both"/>
      </w:pPr>
      <w:bookmarkStart w:id="1742" w:name="_Ref27991187"/>
      <w:bookmarkStart w:id="1743" w:name="_Toc44875214"/>
      <w:bookmarkStart w:id="1744" w:name="_Toc25132313"/>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7</w:t>
      </w:r>
      <w:r w:rsidRPr="006A7656">
        <w:rPr>
          <w:noProof/>
        </w:rPr>
        <w:fldChar w:fldCharType="end"/>
      </w:r>
      <w:bookmarkEnd w:id="1742"/>
      <w:r w:rsidRPr="006A7656">
        <w:rPr>
          <w:noProof/>
        </w:rPr>
        <w:tab/>
      </w:r>
      <w:r w:rsidRPr="006A7656">
        <w:t>Posterior mean plus 95% credible intervals of fixed covariates contained within the top model for Rough-legged Hawk breeding success.</w:t>
      </w:r>
      <w:bookmarkEnd w:id="1743"/>
      <w:r w:rsidRPr="006A7656">
        <w:t xml:space="preserve"> </w:t>
      </w:r>
    </w:p>
    <w:p w14:paraId="189C0E82" w14:textId="60EEF696" w:rsidR="00DF37B5" w:rsidRPr="006A7656" w:rsidRDefault="00AF0544" w:rsidP="00DF37B5">
      <w:pPr>
        <w:pStyle w:val="Captionexplanation"/>
        <w:sectPr w:rsidR="00DF37B5" w:rsidRPr="006A7656" w:rsidSect="008A1C71">
          <w:pgSz w:w="12240" w:h="15840" w:code="1"/>
          <w:pgMar w:top="1440" w:right="1080" w:bottom="1440" w:left="1080" w:header="576" w:footer="965" w:gutter="0"/>
          <w:cols w:space="708"/>
          <w:docGrid w:linePitch="360"/>
        </w:sectPr>
      </w:pPr>
      <w:ins w:id="1745" w:author="Erik Hedlin" w:date="2020-10-20T10:35:00Z">
        <w:r w:rsidRPr="00660882">
          <w:t>The</w:t>
        </w:r>
      </w:ins>
      <w:ins w:id="1746" w:author="Erik Hedlin" w:date="2020-10-20T10:34:00Z">
        <w:r w:rsidR="00763629" w:rsidRPr="00660882">
          <w:t xml:space="preserve"> number of breeding rough</w:t>
        </w:r>
        <w:r w:rsidRPr="00660882">
          <w:t xml:space="preserve">-legged hawk pairs </w:t>
        </w:r>
      </w:ins>
      <w:ins w:id="1747" w:author="Erik Hedlin" w:date="2020-10-20T10:35:00Z">
        <w:r w:rsidRPr="00660882">
          <w:t xml:space="preserve">in the RMA </w:t>
        </w:r>
      </w:ins>
      <w:ins w:id="1748" w:author="Erik Hedlin" w:date="2020-10-20T10:34:00Z">
        <w:r w:rsidRPr="00660882">
          <w:t xml:space="preserve">varies </w:t>
        </w:r>
      </w:ins>
      <w:ins w:id="1749" w:author="Erik Hedlin" w:date="2020-10-20T10:35:00Z">
        <w:r w:rsidRPr="00660882">
          <w:t xml:space="preserve">from 47 in high years, to just 1 in low years. To </w:t>
        </w:r>
      </w:ins>
      <w:ins w:id="1750" w:author="Erik Hedlin" w:date="2020-10-20T10:36:00Z">
        <w:r w:rsidRPr="00660882">
          <w:t xml:space="preserve">properly estimate a year effect, we </w:t>
        </w:r>
      </w:ins>
      <w:ins w:id="1751" w:author="Erik Hedlin" w:date="2020-10-20T10:37:00Z">
        <w:r w:rsidRPr="00660882">
          <w:t xml:space="preserve">removed data from years where there were fewer than 15 breeding pairs in the study (2013, 2017, 2018, 2019). </w:t>
        </w:r>
      </w:ins>
      <w:r w:rsidR="00DF37B5" w:rsidRPr="006A7656">
        <w:t xml:space="preserve">As indicated by posterior distributions that overlap zero, distance to nearest occupied neighbour, distance to disturbance, and </w:t>
      </w:r>
      <w:del w:id="1752" w:author="Erik Hedlin" w:date="2020-10-20T10:33:00Z">
        <w:r w:rsidR="00DF37B5" w:rsidRPr="006A7656" w:rsidDel="00763629">
          <w:delText xml:space="preserve">the interaction of these two covariates </w:delText>
        </w:r>
      </w:del>
      <w:ins w:id="1753" w:author="Erik Hedlin" w:date="2020-10-20T10:33:00Z">
        <w:r w:rsidR="00763629" w:rsidRPr="00660882">
          <w:t xml:space="preserve">NDVI </w:t>
        </w:r>
      </w:ins>
      <w:r w:rsidR="00DF37B5" w:rsidRPr="006A7656">
        <w:t xml:space="preserve">all have a weak effect on Rough-legged Hawk breeding success. This model also included random variables for brood and year level effects, as well as </w:t>
      </w:r>
      <w:del w:id="1754" w:author="Erik Hedlin" w:date="2020-10-20T10:34:00Z">
        <w:r w:rsidR="00DF37B5" w:rsidRPr="006A7656" w:rsidDel="00763629">
          <w:delText>an auto-regressive</w:delText>
        </w:r>
      </w:del>
      <w:ins w:id="1755" w:author="Erik Hedlin" w:date="2020-10-20T10:34:00Z">
        <w:r w:rsidR="00763629" w:rsidRPr="00660882">
          <w:t>a</w:t>
        </w:r>
      </w:ins>
      <w:r w:rsidR="00DF37B5" w:rsidRPr="006A7656">
        <w:t xml:space="preserve"> spatial</w:t>
      </w:r>
      <w:del w:id="1756" w:author="Erik Hedlin" w:date="2020-10-20T10:34:00Z">
        <w:r w:rsidR="00DF37B5" w:rsidRPr="006A7656" w:rsidDel="00763629">
          <w:delText>/temporal</w:delText>
        </w:r>
      </w:del>
      <w:r w:rsidR="00DF37B5" w:rsidRPr="006A7656">
        <w:t xml:space="preserve"> correlation structure </w:t>
      </w:r>
      <w:del w:id="1757" w:author="Erik Hedlin" w:date="2020-10-20T10:34:00Z">
        <w:r w:rsidR="00DF37B5" w:rsidRPr="006A7656" w:rsidDel="00763629">
          <w:delText xml:space="preserve">from </w:delText>
        </w:r>
      </w:del>
      <w:ins w:id="1758" w:author="Erik Hedlin" w:date="2020-10-20T10:34:00Z">
        <w:r w:rsidR="00763629" w:rsidRPr="00660882">
          <w:t xml:space="preserve">that changed with each year </w:t>
        </w:r>
      </w:ins>
      <w:r w:rsidR="00DF37B5" w:rsidRPr="006A7656">
        <w:t xml:space="preserve">2012 to </w:t>
      </w:r>
      <w:del w:id="1759" w:author="Erik Hedlin" w:date="2020-10-20T10:34:00Z">
        <w:r w:rsidR="00DF37B5" w:rsidRPr="006A7656" w:rsidDel="00763629">
          <w:delText>2019</w:delText>
        </w:r>
      </w:del>
      <w:ins w:id="1760" w:author="Erik Hedlin" w:date="2020-10-20T10:34:00Z">
        <w:r w:rsidR="00763629" w:rsidRPr="006A7656">
          <w:t>20</w:t>
        </w:r>
        <w:r w:rsidR="00763629" w:rsidRPr="00660882">
          <w:t>20</w:t>
        </w:r>
      </w:ins>
      <w:r w:rsidR="00DF37B5" w:rsidRPr="006A7656">
        <w:t>.</w:t>
      </w:r>
      <w:bookmarkEnd w:id="1744"/>
    </w:p>
    <w:p w14:paraId="35E54B86" w14:textId="77777777" w:rsidR="00DF37B5" w:rsidRPr="00660882" w:rsidRDefault="00DF37B5" w:rsidP="00DF37B5">
      <w:pPr>
        <w:pStyle w:val="BodyText-EDI0"/>
        <w:keepNext/>
        <w:jc w:val="center"/>
        <w:rPr>
          <w:highlight w:val="yellow"/>
        </w:rPr>
      </w:pPr>
      <w:r w:rsidRPr="006A7656">
        <w:rPr>
          <w:noProof/>
          <w:lang w:eastAsia="en-CA"/>
        </w:rPr>
        <w:lastRenderedPageBreak/>
        <w:drawing>
          <wp:inline distT="0" distB="0" distL="0" distR="0" wp14:anchorId="451EAB84" wp14:editId="026FF435">
            <wp:extent cx="7101371" cy="5120640"/>
            <wp:effectExtent l="0" t="0" r="0" b="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01371" cy="5120640"/>
                    </a:xfrm>
                    <a:prstGeom prst="rect">
                      <a:avLst/>
                    </a:prstGeom>
                  </pic:spPr>
                </pic:pic>
              </a:graphicData>
            </a:graphic>
          </wp:inline>
        </w:drawing>
      </w:r>
    </w:p>
    <w:p w14:paraId="388F134B" w14:textId="2BAECFB1" w:rsidR="00DF37B5" w:rsidRPr="006A7656" w:rsidRDefault="00DF37B5" w:rsidP="00DF37B5">
      <w:pPr>
        <w:pStyle w:val="Caption"/>
        <w:spacing w:after="0"/>
      </w:pPr>
      <w:bookmarkStart w:id="1761" w:name="_Ref27656378"/>
      <w:bookmarkStart w:id="1762" w:name="_Toc44875215"/>
      <w:bookmarkStart w:id="1763" w:name="_Toc25132314"/>
      <w:r w:rsidRPr="006A7656">
        <w:t>Figure </w:t>
      </w:r>
      <w:r w:rsidRPr="006A7656">
        <w:fldChar w:fldCharType="begin"/>
      </w:r>
      <w:r w:rsidRPr="006A7656">
        <w:instrText>STYLEREF 1 \s</w:instrText>
      </w:r>
      <w:r w:rsidRPr="006A7656">
        <w:fldChar w:fldCharType="separate"/>
      </w:r>
      <w:r w:rsidRPr="006A7656">
        <w:rPr>
          <w:noProof/>
        </w:rPr>
        <w:t>6</w:t>
      </w:r>
      <w:r w:rsidRPr="006A7656">
        <w:fldChar w:fldCharType="end"/>
      </w:r>
      <w:r w:rsidRPr="006A7656">
        <w:noBreakHyphen/>
      </w:r>
      <w:r w:rsidRPr="006A7656">
        <w:rPr>
          <w:noProof/>
        </w:rPr>
        <w:fldChar w:fldCharType="begin"/>
      </w:r>
      <w:r w:rsidRPr="006A7656">
        <w:rPr>
          <w:noProof/>
        </w:rPr>
        <w:instrText xml:space="preserve"> SEQ Figure \* ARABIC \s 1 </w:instrText>
      </w:r>
      <w:r w:rsidRPr="006A7656">
        <w:rPr>
          <w:noProof/>
        </w:rPr>
        <w:fldChar w:fldCharType="separate"/>
      </w:r>
      <w:r w:rsidRPr="006A7656">
        <w:rPr>
          <w:noProof/>
        </w:rPr>
        <w:t>8</w:t>
      </w:r>
      <w:r w:rsidRPr="006A7656">
        <w:rPr>
          <w:noProof/>
        </w:rPr>
        <w:fldChar w:fldCharType="end"/>
      </w:r>
      <w:bookmarkEnd w:id="1761"/>
      <w:r w:rsidRPr="006A7656">
        <w:rPr>
          <w:noProof/>
        </w:rPr>
        <w:tab/>
      </w:r>
      <w:r w:rsidRPr="006A7656">
        <w:t>Spatial correlation in nest survival among nest sites occupied by Rough-legged Hawks</w:t>
      </w:r>
      <w:ins w:id="1764" w:author="Erik Hedlin" w:date="2020-10-20T10:29:00Z">
        <w:r w:rsidR="00763629" w:rsidRPr="00660882">
          <w:t xml:space="preserve"> in peak years</w:t>
        </w:r>
      </w:ins>
      <w:r w:rsidRPr="006A7656">
        <w:t xml:space="preserve"> since 2012.</w:t>
      </w:r>
      <w:bookmarkEnd w:id="1762"/>
      <w:r w:rsidRPr="006A7656">
        <w:t xml:space="preserve"> </w:t>
      </w:r>
    </w:p>
    <w:p w14:paraId="63E40640" w14:textId="4B44AE51" w:rsidR="00DF37B5" w:rsidRPr="006A7656" w:rsidRDefault="00DF37B5" w:rsidP="00DF37B5">
      <w:pPr>
        <w:pStyle w:val="Captionexplanation"/>
        <w:sectPr w:rsidR="00DF37B5" w:rsidRPr="006A7656" w:rsidSect="008A1C71">
          <w:pgSz w:w="15840" w:h="12240" w:orient="landscape" w:code="1"/>
          <w:pgMar w:top="1080" w:right="1440" w:bottom="1080" w:left="1440" w:header="576" w:footer="965" w:gutter="0"/>
          <w:cols w:space="708"/>
          <w:docGrid w:linePitch="360"/>
        </w:sectPr>
      </w:pPr>
      <w:del w:id="1765" w:author="Erik Hedlin" w:date="2020-10-20T10:29:00Z">
        <w:r w:rsidRPr="006A7656" w:rsidDel="00763629">
          <w:delText xml:space="preserve">Three </w:delText>
        </w:r>
      </w:del>
      <w:ins w:id="1766" w:author="Erik Hedlin" w:date="2020-10-20T10:29:00Z">
        <w:r w:rsidR="00763629" w:rsidRPr="00660882">
          <w:t>For rough-legged hawks, two</w:t>
        </w:r>
        <w:r w:rsidR="00763629" w:rsidRPr="006A7656">
          <w:t xml:space="preserve"> </w:t>
        </w:r>
      </w:ins>
      <w:r w:rsidRPr="006A7656">
        <w:t>spatial</w:t>
      </w:r>
      <w:del w:id="1767" w:author="Erik Hedlin" w:date="2020-10-20T10:29:00Z">
        <w:r w:rsidRPr="006A7656" w:rsidDel="00763629">
          <w:delText>/</w:delText>
        </w:r>
      </w:del>
      <w:ins w:id="1768" w:author="Erik Hedlin" w:date="2020-10-20T10:29:00Z">
        <w:r w:rsidR="00763629" w:rsidRPr="00660882">
          <w:t>/</w:t>
        </w:r>
      </w:ins>
      <w:r w:rsidRPr="006A7656">
        <w:t xml:space="preserve">temporal structures were compared </w:t>
      </w:r>
      <w:ins w:id="1769" w:author="Erik Hedlin" w:date="2020-10-20T10:29:00Z">
        <w:r w:rsidR="00763629" w:rsidRPr="00660882">
          <w:t xml:space="preserve">against a null model </w:t>
        </w:r>
      </w:ins>
      <w:r w:rsidRPr="006A7656">
        <w:t xml:space="preserve">using WAIC. The first structure including spatial correlation </w:t>
      </w:r>
      <w:del w:id="1770" w:author="Erik Hedlin" w:date="2020-10-20T10:30:00Z">
        <w:r w:rsidRPr="006A7656" w:rsidDel="00763629">
          <w:delText>that varied by year</w:delText>
        </w:r>
      </w:del>
      <w:ins w:id="1771" w:author="Erik Hedlin" w:date="2020-10-20T10:30:00Z">
        <w:r w:rsidR="00763629" w:rsidRPr="00660882">
          <w:t>that did not change among years</w:t>
        </w:r>
      </w:ins>
      <w:r w:rsidRPr="006A7656">
        <w:t xml:space="preserve">, the second included </w:t>
      </w:r>
      <w:del w:id="1772" w:author="Erik Hedlin" w:date="2020-10-20T10:30:00Z">
        <w:r w:rsidRPr="006A7656" w:rsidDel="00763629">
          <w:delText>autoregressive spatial correlation that depended on the previous year, and the third included spatial correlation that remained the static among all years</w:delText>
        </w:r>
      </w:del>
      <w:ins w:id="1773" w:author="Erik Hedlin" w:date="2020-10-20T10:30:00Z">
        <w:r w:rsidR="00763629" w:rsidRPr="00660882">
          <w:t>and the second included a spatial correlation structure that changed with each year</w:t>
        </w:r>
      </w:ins>
      <w:r w:rsidRPr="006A7656">
        <w:t>.</w:t>
      </w:r>
      <w:del w:id="1774" w:author="Erik Hedlin" w:date="2020-10-20T10:31:00Z">
        <w:r w:rsidRPr="006A7656" w:rsidDel="00763629">
          <w:delText xml:space="preserve"> For Rough-legged Hawks, nest survival was best explained by a fixed spatial structure that remained static among all years</w:delText>
        </w:r>
      </w:del>
      <w:ins w:id="1775" w:author="Erik Hedlin" w:date="2020-10-20T10:31:00Z">
        <w:r w:rsidR="00763629" w:rsidRPr="00660882">
          <w:t xml:space="preserve"> For RLHA, a spatial correlation structure that changed with each peak year (years of high abundance) performed the best</w:t>
        </w:r>
      </w:ins>
      <w:r w:rsidRPr="006A7656">
        <w:t>.</w:t>
      </w:r>
      <w:bookmarkEnd w:id="1763"/>
    </w:p>
    <w:p w14:paraId="3DD0B591" w14:textId="77777777" w:rsidR="00DF37B5" w:rsidRPr="00CD3527" w:rsidRDefault="00DF37B5" w:rsidP="006A7656">
      <w:pPr>
        <w:pStyle w:val="Heading4"/>
      </w:pPr>
      <w:bookmarkStart w:id="1776" w:name="_Toc504576295"/>
      <w:bookmarkStart w:id="1777" w:name="_Toc2247210"/>
      <w:r w:rsidRPr="00CD3527">
        <w:lastRenderedPageBreak/>
        <w:t>Small Mammal Monitoring</w:t>
      </w:r>
    </w:p>
    <w:p w14:paraId="0AD2603C" w14:textId="235BF356" w:rsidR="00DF37B5" w:rsidRDefault="00DF37B5" w:rsidP="006A7656">
      <w:pPr>
        <w:pStyle w:val="BodyText-EDI"/>
        <w:rPr>
          <w:ins w:id="1778" w:author="AlastairF" w:date="2020-11-03T12:48:00Z"/>
        </w:rPr>
      </w:pPr>
      <w:bookmarkStart w:id="1779" w:name="_Hlk54194975"/>
      <w:bookmarkStart w:id="1780" w:name="_Hlk22836969"/>
      <w:r w:rsidRPr="00CD3527">
        <w:t>Small mammal monitoring in 20</w:t>
      </w:r>
      <w:ins w:id="1781" w:author="Erik Hedlin" w:date="2020-10-20T11:20:00Z">
        <w:r w:rsidR="00F83B05" w:rsidRPr="00CD3527">
          <w:t>20</w:t>
        </w:r>
      </w:ins>
      <w:del w:id="1782" w:author="Erik Hedlin" w:date="2020-10-20T11:20:00Z">
        <w:r w:rsidRPr="00660882" w:rsidDel="00F83B05">
          <w:delText>19</w:delText>
        </w:r>
      </w:del>
      <w:r w:rsidRPr="00660882">
        <w:t xml:space="preserve"> tallied to a total of </w:t>
      </w:r>
      <w:commentRangeStart w:id="1783"/>
      <w:del w:id="1784" w:author="AlastairF" w:date="2020-10-30T08:11:00Z">
        <w:r w:rsidRPr="00660882" w:rsidDel="002050E3">
          <w:delText>2,880</w:delText>
        </w:r>
        <w:commentRangeEnd w:id="1783"/>
        <w:r w:rsidR="00A34DFA" w:rsidDel="002050E3">
          <w:rPr>
            <w:rStyle w:val="CommentReference"/>
            <w:rFonts w:asciiTheme="minorHAnsi" w:eastAsiaTheme="minorHAnsi" w:hAnsiTheme="minorHAnsi" w:cstheme="minorBidi"/>
            <w:lang w:val="en-CA" w:bidi="ar-SA"/>
          </w:rPr>
          <w:commentReference w:id="1783"/>
        </w:r>
      </w:del>
      <w:ins w:id="1785" w:author="AlastairF" w:date="2020-10-30T08:11:00Z">
        <w:r w:rsidR="002050E3">
          <w:t>1440</w:t>
        </w:r>
      </w:ins>
      <w:r w:rsidRPr="00A34DFA">
        <w:t xml:space="preserve"> trap-nights over two, </w:t>
      </w:r>
      <w:del w:id="1786" w:author="Erik Hedlin" w:date="2020-10-20T11:20:00Z">
        <w:r w:rsidRPr="00660882" w:rsidDel="00F83B05">
          <w:delText>6</w:delText>
        </w:r>
      </w:del>
      <w:ins w:id="1787" w:author="Erik Hedlin" w:date="2020-10-20T11:20:00Z">
        <w:r w:rsidR="00F83B05" w:rsidRPr="00CD3527">
          <w:t>3</w:t>
        </w:r>
      </w:ins>
      <w:r w:rsidRPr="00CD3527">
        <w:t xml:space="preserve">-night trapping sessions. </w:t>
      </w:r>
      <w:bookmarkEnd w:id="1779"/>
      <w:r w:rsidRPr="00CD3527">
        <w:t xml:space="preserve">Over the trapping duration, </w:t>
      </w:r>
      <w:ins w:id="1788" w:author="Erik Hedlin" w:date="2020-10-20T11:24:00Z">
        <w:r w:rsidR="00C56B26" w:rsidRPr="00CD3527">
          <w:t xml:space="preserve">a total of </w:t>
        </w:r>
        <w:del w:id="1789" w:author="AlastairF" w:date="2020-10-29T17:42:00Z">
          <w:r w:rsidR="00C56B26" w:rsidRPr="00CD3527" w:rsidDel="00A34DFA">
            <w:delText>7</w:delText>
          </w:r>
        </w:del>
      </w:ins>
      <w:ins w:id="1790" w:author="AlastairF" w:date="2020-10-29T17:42:00Z">
        <w:r w:rsidR="00A34DFA">
          <w:t>seven</w:t>
        </w:r>
      </w:ins>
      <w:ins w:id="1791" w:author="Erik Hedlin" w:date="2020-10-20T11:24:00Z">
        <w:r w:rsidR="00C56B26" w:rsidRPr="00CD3527">
          <w:t xml:space="preserve"> collared</w:t>
        </w:r>
      </w:ins>
      <w:ins w:id="1792" w:author="AlastairF" w:date="2020-10-29T17:43:00Z">
        <w:r w:rsidR="00A34DFA">
          <w:t xml:space="preserve"> lemmings</w:t>
        </w:r>
      </w:ins>
      <w:del w:id="1793" w:author="Erik Hedlin" w:date="2020-10-20T11:24:00Z">
        <w:r w:rsidRPr="00660882" w:rsidDel="00C56B26">
          <w:delText>one collare</w:delText>
        </w:r>
      </w:del>
      <w:ins w:id="1794" w:author="Erik Hedlin" w:date="2020-10-20T11:24:00Z">
        <w:r w:rsidR="00C56B26" w:rsidRPr="00CD3527">
          <w:t xml:space="preserve"> and one brown lemming</w:t>
        </w:r>
      </w:ins>
      <w:del w:id="1795" w:author="Erik Hedlin" w:date="2020-10-20T11:24:00Z">
        <w:r w:rsidRPr="00660882" w:rsidDel="00C56B26">
          <w:delText>d lemming was captured,</w:delText>
        </w:r>
      </w:del>
      <w:r w:rsidRPr="00660882">
        <w:t xml:space="preserve"> </w:t>
      </w:r>
      <w:ins w:id="1796" w:author="Erik Hedlin" w:date="2020-10-20T11:25:00Z">
        <w:r w:rsidR="00C56B26" w:rsidRPr="00CD3527">
          <w:t>were trapped</w:t>
        </w:r>
      </w:ins>
      <w:ins w:id="1797" w:author="AlastairF" w:date="2020-10-30T08:09:00Z">
        <w:r w:rsidR="002050E3">
          <w:t>.</w:t>
        </w:r>
      </w:ins>
      <w:ins w:id="1798" w:author="AlastairF" w:date="2020-10-30T08:11:00Z">
        <w:r w:rsidR="002050E3">
          <w:t xml:space="preserve"> </w:t>
        </w:r>
      </w:ins>
      <w:ins w:id="1799" w:author="AlastairF" w:date="2020-10-30T08:10:00Z">
        <w:r w:rsidR="002050E3">
          <w:t xml:space="preserve">A total of </w:t>
        </w:r>
      </w:ins>
      <w:commentRangeStart w:id="1800"/>
      <w:del w:id="1801" w:author="AlastairF" w:date="2020-10-30T09:07:00Z">
        <w:r w:rsidRPr="002050E3" w:rsidDel="0088126C">
          <w:delText xml:space="preserve">42 </w:delText>
        </w:r>
      </w:del>
      <w:ins w:id="1802" w:author="AlastairF" w:date="2020-10-30T09:07:00Z">
        <w:r w:rsidR="0088126C">
          <w:t>XX</w:t>
        </w:r>
        <w:r w:rsidR="0088126C" w:rsidRPr="002050E3">
          <w:t xml:space="preserve"> </w:t>
        </w:r>
      </w:ins>
      <w:del w:id="1803" w:author="AlastairF" w:date="2020-10-30T08:10:00Z">
        <w:r w:rsidRPr="002050E3" w:rsidDel="002050E3">
          <w:delText xml:space="preserve">traps </w:delText>
        </w:r>
      </w:del>
      <w:r w:rsidRPr="002050E3">
        <w:t>misfire</w:t>
      </w:r>
      <w:ins w:id="1804" w:author="AlastairF" w:date="2020-10-30T08:10:00Z">
        <w:r w:rsidR="002050E3">
          <w:t>s</w:t>
        </w:r>
      </w:ins>
      <w:del w:id="1805" w:author="AlastairF" w:date="2020-10-30T08:10:00Z">
        <w:r w:rsidRPr="002050E3" w:rsidDel="002050E3">
          <w:delText>d</w:delText>
        </w:r>
      </w:del>
      <w:commentRangeEnd w:id="1800"/>
      <w:r w:rsidR="00A34DFA">
        <w:rPr>
          <w:rStyle w:val="CommentReference"/>
          <w:rFonts w:asciiTheme="minorHAnsi" w:eastAsiaTheme="minorHAnsi" w:hAnsiTheme="minorHAnsi" w:cstheme="minorBidi"/>
          <w:lang w:val="en-CA" w:bidi="ar-SA"/>
        </w:rPr>
        <w:commentReference w:id="1800"/>
      </w:r>
      <w:ins w:id="1806" w:author="AlastairF" w:date="2020-10-30T08:10:00Z">
        <w:r w:rsidR="002050E3">
          <w:t xml:space="preserve"> were recorded</w:t>
        </w:r>
      </w:ins>
      <w:del w:id="1807" w:author="Erik Hedlin" w:date="2020-10-20T11:24:00Z">
        <w:r w:rsidRPr="00660882" w:rsidDel="00C56B26">
          <w:delText xml:space="preserve">, </w:delText>
        </w:r>
      </w:del>
      <w:ins w:id="1808" w:author="Erik Hedlin" w:date="2020-10-20T11:24:00Z">
        <w:r w:rsidR="00C56B26" w:rsidRPr="00CD3527">
          <w:t xml:space="preserve">. </w:t>
        </w:r>
      </w:ins>
      <w:ins w:id="1809" w:author="Erik Hedlin" w:date="2020-10-20T11:25:00Z">
        <w:r w:rsidR="00C56B26" w:rsidRPr="00CD3527">
          <w:t xml:space="preserve">This total was an increase from previous years (1 in 2019, and 0 in 2018), and suggests </w:t>
        </w:r>
      </w:ins>
      <w:ins w:id="1810" w:author="Erik Hedlin" w:date="2020-10-20T11:26:00Z">
        <w:r w:rsidR="00C56B26" w:rsidRPr="00CD3527">
          <w:t>higher lemming abundance in the area</w:t>
        </w:r>
      </w:ins>
      <w:del w:id="1811" w:author="Erik Hedlin" w:date="2020-10-20T11:24:00Z">
        <w:r w:rsidRPr="00660882" w:rsidDel="00C56B26">
          <w:delText>and three traps had missing bait. The low detection of small mammals despite high effort indicates a regional low abundance of small mammals in 2019</w:delText>
        </w:r>
      </w:del>
      <w:r w:rsidRPr="00660882">
        <w:t>.</w:t>
      </w:r>
      <w:bookmarkEnd w:id="1780"/>
      <w:ins w:id="1812" w:author="Erik Hedlin" w:date="2020-10-20T11:26:00Z">
        <w:r w:rsidR="00C56B26" w:rsidRPr="00CD3527">
          <w:t xml:space="preserve"> Rough-legged hawk occupancy </w:t>
        </w:r>
      </w:ins>
      <w:ins w:id="1813" w:author="Erik Hedlin" w:date="2020-10-20T11:27:00Z">
        <w:r w:rsidR="00C56B26" w:rsidRPr="00CD3527">
          <w:t xml:space="preserve">and productivity </w:t>
        </w:r>
      </w:ins>
      <w:ins w:id="1814" w:author="Erik Hedlin" w:date="2020-10-20T11:26:00Z">
        <w:r w:rsidR="00C56B26" w:rsidRPr="00CD3527">
          <w:t>was among the highest recorded in the study area</w:t>
        </w:r>
      </w:ins>
      <w:ins w:id="1815" w:author="Erik Hedlin" w:date="2020-10-20T11:27:00Z">
        <w:r w:rsidR="00C56B26" w:rsidRPr="00CD3527">
          <w:t xml:space="preserve"> since 2012 – a fact that suggests lemming abundance was indeed higher throughout the RMA. </w:t>
        </w:r>
      </w:ins>
    </w:p>
    <w:p w14:paraId="1992FDF1" w14:textId="457A81DD" w:rsidR="00A018D6" w:rsidRPr="00CD3527" w:rsidRDefault="00A018D6" w:rsidP="006A7656">
      <w:pPr>
        <w:pStyle w:val="BodyText-EDI"/>
        <w:rPr>
          <w:ins w:id="1816" w:author="AlastairF" w:date="2020-10-01T14:34:00Z"/>
        </w:rPr>
      </w:pPr>
      <w:ins w:id="1817" w:author="AlastairF" w:date="2020-11-03T12:48:00Z">
        <w:r w:rsidRPr="00A018D6">
          <w:rPr>
            <w:highlight w:val="yellow"/>
          </w:rPr>
          <w:t>Insert lemming abundance figure here</w:t>
        </w:r>
      </w:ins>
    </w:p>
    <w:p w14:paraId="3E825FAF" w14:textId="22E65B44" w:rsidR="00A629CD" w:rsidRPr="00CD3527" w:rsidRDefault="00A629CD" w:rsidP="00DF37B5">
      <w:pPr>
        <w:pStyle w:val="Heading4"/>
        <w:rPr>
          <w:ins w:id="1818" w:author="AlastairF" w:date="2020-10-01T15:47:00Z"/>
        </w:rPr>
      </w:pPr>
      <w:ins w:id="1819" w:author="AlastairF" w:date="2020-10-01T14:34:00Z">
        <w:r w:rsidRPr="00CD3527">
          <w:t>Avian Prey Monitoring</w:t>
        </w:r>
      </w:ins>
    </w:p>
    <w:p w14:paraId="73D622B8" w14:textId="2D6DA7C2" w:rsidR="0016217E" w:rsidRPr="00E23DD9" w:rsidRDefault="0016217E" w:rsidP="00CD3527">
      <w:pPr>
        <w:pStyle w:val="Heading6"/>
        <w:rPr>
          <w:ins w:id="1820" w:author="kevin.hawkshaw@sympatico.ca" w:date="2020-10-20T20:11:00Z"/>
        </w:rPr>
      </w:pPr>
      <w:ins w:id="1821" w:author="kevin.hawkshaw@sympatico.ca" w:date="2020-10-20T20:11:00Z">
        <w:r w:rsidRPr="00E23DD9">
          <w:t>D</w:t>
        </w:r>
        <w:r>
          <w:t>etection functions</w:t>
        </w:r>
      </w:ins>
    </w:p>
    <w:p w14:paraId="78FED60A" w14:textId="13453532" w:rsidR="0016217E" w:rsidRDefault="0016217E" w:rsidP="00CD3527">
      <w:pPr>
        <w:pStyle w:val="BodyText--EDI"/>
        <w:rPr>
          <w:ins w:id="1822" w:author="kevin.hawkshaw@sympatico.ca" w:date="2020-10-20T20:11:00Z"/>
        </w:rPr>
      </w:pPr>
      <w:ins w:id="1823" w:author="kevin.hawkshaw@sympatico.ca" w:date="2020-10-20T20:11:00Z">
        <w:r>
          <w:t>We completed 113 line transects during the field season and recorded 286 songbird observations</w:t>
        </w:r>
      </w:ins>
      <w:ins w:id="1824" w:author="AlastairF" w:date="2020-10-30T12:09:00Z">
        <w:r w:rsidR="00160D39">
          <w:t xml:space="preserve"> that</w:t>
        </w:r>
      </w:ins>
      <w:ins w:id="1825" w:author="kevin.hawkshaw@sympatico.ca" w:date="2020-10-20T20:11:00Z">
        <w:r>
          <w:t xml:space="preserve"> </w:t>
        </w:r>
        <w:del w:id="1826" w:author="AlastairF" w:date="2020-10-30T12:09:00Z">
          <w:r w:rsidDel="00160D39">
            <w:delText>of</w:delText>
          </w:r>
        </w:del>
      </w:ins>
      <w:ins w:id="1827" w:author="AlastairF" w:date="2020-10-30T12:09:00Z">
        <w:r w:rsidR="00160D39">
          <w:t>resulted in</w:t>
        </w:r>
      </w:ins>
      <w:ins w:id="1828" w:author="kevin.hawkshaw@sympatico.ca" w:date="2020-10-20T20:11:00Z">
        <w:r>
          <w:t xml:space="preserve"> 375 individual birds from 4 species</w:t>
        </w:r>
        <w:del w:id="1829" w:author="AlastairF" w:date="2020-10-30T09:08:00Z">
          <w:r w:rsidDel="0088126C">
            <w:delText xml:space="preserve"> (Online Resource </w:delText>
          </w:r>
          <w:commentRangeStart w:id="1830"/>
          <w:r w:rsidDel="0088126C">
            <w:delText>1</w:delText>
          </w:r>
        </w:del>
      </w:ins>
      <w:commentRangeEnd w:id="1830"/>
      <w:r w:rsidR="0088126C">
        <w:rPr>
          <w:rStyle w:val="CommentReference"/>
          <w:rFonts w:asciiTheme="minorHAnsi" w:eastAsiaTheme="minorHAnsi" w:hAnsiTheme="minorHAnsi" w:cstheme="minorBidi"/>
          <w:lang w:val="en-CA" w:bidi="ar-SA"/>
        </w:rPr>
        <w:commentReference w:id="1830"/>
      </w:r>
      <w:ins w:id="1831" w:author="kevin.hawkshaw@sympatico.ca" w:date="2020-10-20T20:11:00Z">
        <w:del w:id="1832" w:author="AlastairF" w:date="2020-10-30T09:08:00Z">
          <w:r w:rsidDel="0088126C">
            <w:delText>)</w:delText>
          </w:r>
        </w:del>
        <w:r>
          <w:t>. Songbird detection was best described by a hazard rate model with covariates day of the year, time of day and observer</w:t>
        </w:r>
      </w:ins>
      <w:ins w:id="1833" w:author="AlastairF" w:date="2020-10-30T09:09:00Z">
        <w:r w:rsidR="0088126C">
          <w:t xml:space="preserve"> ID</w:t>
        </w:r>
      </w:ins>
      <w:ins w:id="1834" w:author="kevin.hawkshaw@sympatico.ca" w:date="2020-10-20T20:11:00Z">
        <w:r>
          <w:t>. Songbird detection declined with day of year (Est: -0.44, 95% CI: -0.71, -0.16) and time of day (Est: -0.22, 95% CI: -0.42, -0.01), and although the best fitting model included observer effects, confidence intervals for these terms overlapped zero. Detection probability of songbirds within 100-m of the transect line was 0.54 (95% CI: 0.44, 0.63).</w:t>
        </w:r>
      </w:ins>
    </w:p>
    <w:p w14:paraId="63663EBC" w14:textId="1E095C4C" w:rsidR="0016217E" w:rsidRPr="00C5136C" w:rsidRDefault="0016217E" w:rsidP="002C438E">
      <w:pPr>
        <w:pStyle w:val="TableCaption-EDI"/>
        <w:rPr>
          <w:ins w:id="1835" w:author="kevin.hawkshaw@sympatico.ca" w:date="2020-10-20T20:11:00Z"/>
        </w:rPr>
      </w:pPr>
      <w:ins w:id="1836" w:author="kevin.hawkshaw@sympatico.ca" w:date="2020-10-20T20:11:00Z">
        <w:r w:rsidRPr="00C5136C">
          <w:t xml:space="preserve">Table </w:t>
        </w:r>
      </w:ins>
      <w:ins w:id="1837" w:author="kevin.hawkshaw@sympatico.ca" w:date="2020-10-20T20:18:00Z">
        <w:r w:rsidR="002E12F2">
          <w:t>6-7</w:t>
        </w:r>
      </w:ins>
      <w:ins w:id="1838" w:author="kevin.hawkshaw@sympatico.ca" w:date="2020-10-20T20:11:00Z">
        <w:r w:rsidRPr="00C5136C">
          <w:t xml:space="preserve"> Model results for 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surveyed at Mary River, Nunavut July-August 2020. Included is the response distribution (</w:t>
        </w:r>
        <w:proofErr w:type="spellStart"/>
        <w:r w:rsidRPr="00C5136C">
          <w:t>Dist</w:t>
        </w:r>
        <w:proofErr w:type="spellEnd"/>
        <w:r w:rsidRPr="00C5136C">
          <w:t xml:space="preserve">) used in the modelling, proportion deviance explained (Dev), number of transect segments (N), and number of non-zero counts (N &gt; 0). Summary information for model terms is also included for each model, separated into fixed and random effects. For fixed effects, coefficient estimates are reported, along with their 95% confidence intervals (in parentheses). Random effects were modelled as smooth terms in the </w:t>
        </w:r>
        <w:proofErr w:type="spellStart"/>
        <w:r w:rsidRPr="00C5136C">
          <w:t>dsm</w:t>
        </w:r>
        <w:proofErr w:type="spellEnd"/>
        <w:r w:rsidRPr="00C5136C">
          <w:t xml:space="preserve"> package, so we report the estimated degrees of freedom of the smooth and the associated </w:t>
        </w:r>
        <w:r w:rsidRPr="00C5136C">
          <w:rPr>
            <w:i/>
          </w:rPr>
          <w:t>p</w:t>
        </w:r>
        <w:r w:rsidRPr="00C5136C">
          <w:t xml:space="preserve">-value (in parentheses). Random effects are noted with an RE. Fixed effects with 95% confidence intervals not overlapping zero are bolded. </w:t>
        </w:r>
      </w:ins>
    </w:p>
    <w:tbl>
      <w:tblPr>
        <w:tblW w:w="5000" w:type="pct"/>
        <w:tblLook w:val="04A0" w:firstRow="1" w:lastRow="0" w:firstColumn="1" w:lastColumn="0" w:noHBand="0" w:noVBand="1"/>
      </w:tblPr>
      <w:tblGrid>
        <w:gridCol w:w="2455"/>
        <w:gridCol w:w="3453"/>
        <w:gridCol w:w="3452"/>
      </w:tblGrid>
      <w:tr w:rsidR="0016217E" w:rsidRPr="008911B9" w14:paraId="72444D09" w14:textId="77777777" w:rsidTr="00D6606D">
        <w:trPr>
          <w:trHeight w:val="288"/>
          <w:ins w:id="1839" w:author="kevin.hawkshaw@sympatico.ca" w:date="2020-10-20T20:11:00Z"/>
        </w:trPr>
        <w:tc>
          <w:tcPr>
            <w:tcW w:w="1311" w:type="pct"/>
            <w:tcBorders>
              <w:top w:val="single" w:sz="4" w:space="0" w:color="auto"/>
              <w:left w:val="nil"/>
              <w:bottom w:val="single" w:sz="4" w:space="0" w:color="auto"/>
              <w:right w:val="nil"/>
            </w:tcBorders>
            <w:shd w:val="clear" w:color="auto" w:fill="auto"/>
            <w:noWrap/>
            <w:vAlign w:val="bottom"/>
            <w:hideMark/>
          </w:tcPr>
          <w:p w14:paraId="64818AEF" w14:textId="77777777" w:rsidR="0016217E" w:rsidRPr="008911B9" w:rsidRDefault="0016217E" w:rsidP="00D6606D">
            <w:pPr>
              <w:spacing w:after="0" w:line="240" w:lineRule="auto"/>
              <w:rPr>
                <w:ins w:id="1840" w:author="kevin.hawkshaw@sympatico.ca" w:date="2020-10-20T20:11:00Z"/>
                <w:rFonts w:ascii="Times New Roman" w:eastAsia="Times New Roman" w:hAnsi="Times New Roman" w:cs="Times New Roman"/>
                <w:b/>
                <w:color w:val="000000"/>
                <w:lang w:eastAsia="en-CA"/>
              </w:rPr>
            </w:pPr>
          </w:p>
        </w:tc>
        <w:tc>
          <w:tcPr>
            <w:tcW w:w="1844" w:type="pct"/>
            <w:tcBorders>
              <w:top w:val="single" w:sz="4" w:space="0" w:color="auto"/>
              <w:left w:val="nil"/>
              <w:bottom w:val="single" w:sz="4" w:space="0" w:color="auto"/>
              <w:right w:val="nil"/>
            </w:tcBorders>
            <w:shd w:val="clear" w:color="auto" w:fill="auto"/>
            <w:noWrap/>
            <w:vAlign w:val="bottom"/>
            <w:hideMark/>
          </w:tcPr>
          <w:p w14:paraId="58BBEE74" w14:textId="77777777" w:rsidR="0016217E" w:rsidRPr="008911B9" w:rsidRDefault="0016217E" w:rsidP="00D6606D">
            <w:pPr>
              <w:spacing w:after="0" w:line="240" w:lineRule="auto"/>
              <w:jc w:val="right"/>
              <w:rPr>
                <w:ins w:id="1841" w:author="kevin.hawkshaw@sympatico.ca" w:date="2020-10-20T20:11:00Z"/>
                <w:rFonts w:ascii="Times New Roman" w:eastAsia="Times New Roman" w:hAnsi="Times New Roman" w:cs="Times New Roman"/>
                <w:b/>
                <w:color w:val="000000"/>
                <w:lang w:eastAsia="en-CA"/>
              </w:rPr>
            </w:pPr>
            <w:ins w:id="1842" w:author="kevin.hawkshaw@sympatico.ca" w:date="2020-10-20T20:11:00Z">
              <w:r w:rsidRPr="008911B9">
                <w:rPr>
                  <w:rFonts w:ascii="Times New Roman" w:eastAsia="Times New Roman" w:hAnsi="Times New Roman" w:cs="Times New Roman"/>
                  <w:b/>
                  <w:color w:val="000000"/>
                  <w:lang w:eastAsia="en-CA"/>
                </w:rPr>
                <w:t>Lapland Longspur</w:t>
              </w:r>
            </w:ins>
          </w:p>
        </w:tc>
        <w:tc>
          <w:tcPr>
            <w:tcW w:w="1844" w:type="pct"/>
            <w:tcBorders>
              <w:top w:val="single" w:sz="4" w:space="0" w:color="auto"/>
              <w:left w:val="nil"/>
              <w:bottom w:val="single" w:sz="4" w:space="0" w:color="auto"/>
              <w:right w:val="nil"/>
            </w:tcBorders>
            <w:shd w:val="clear" w:color="auto" w:fill="auto"/>
            <w:noWrap/>
            <w:vAlign w:val="bottom"/>
            <w:hideMark/>
          </w:tcPr>
          <w:p w14:paraId="3CB7CD1B" w14:textId="77777777" w:rsidR="0016217E" w:rsidRPr="008911B9" w:rsidRDefault="0016217E" w:rsidP="00D6606D">
            <w:pPr>
              <w:spacing w:after="0" w:line="240" w:lineRule="auto"/>
              <w:jc w:val="right"/>
              <w:rPr>
                <w:ins w:id="1843" w:author="kevin.hawkshaw@sympatico.ca" w:date="2020-10-20T20:11:00Z"/>
                <w:rFonts w:ascii="Times New Roman" w:eastAsia="Times New Roman" w:hAnsi="Times New Roman" w:cs="Times New Roman"/>
                <w:b/>
                <w:color w:val="000000"/>
                <w:lang w:eastAsia="en-CA"/>
              </w:rPr>
            </w:pPr>
            <w:ins w:id="1844" w:author="kevin.hawkshaw@sympatico.ca" w:date="2020-10-20T20:11:00Z">
              <w:r w:rsidRPr="008911B9">
                <w:rPr>
                  <w:rFonts w:ascii="Times New Roman" w:eastAsia="Times New Roman" w:hAnsi="Times New Roman" w:cs="Times New Roman"/>
                  <w:b/>
                  <w:color w:val="000000"/>
                  <w:lang w:eastAsia="en-CA"/>
                </w:rPr>
                <w:t>Snow Bunting</w:t>
              </w:r>
            </w:ins>
          </w:p>
        </w:tc>
      </w:tr>
      <w:tr w:rsidR="0016217E" w:rsidRPr="008911B9" w14:paraId="7C9B1465" w14:textId="77777777" w:rsidTr="00D6606D">
        <w:trPr>
          <w:trHeight w:val="288"/>
          <w:ins w:id="1845" w:author="kevin.hawkshaw@sympatico.ca" w:date="2020-10-20T20:11:00Z"/>
        </w:trPr>
        <w:tc>
          <w:tcPr>
            <w:tcW w:w="1311" w:type="pct"/>
            <w:tcBorders>
              <w:top w:val="single" w:sz="4" w:space="0" w:color="auto"/>
              <w:left w:val="nil"/>
              <w:bottom w:val="nil"/>
              <w:right w:val="nil"/>
            </w:tcBorders>
            <w:shd w:val="clear" w:color="auto" w:fill="auto"/>
            <w:noWrap/>
            <w:vAlign w:val="bottom"/>
            <w:hideMark/>
          </w:tcPr>
          <w:p w14:paraId="414C565E" w14:textId="77777777" w:rsidR="0016217E" w:rsidRPr="008911B9" w:rsidRDefault="0016217E" w:rsidP="00D6606D">
            <w:pPr>
              <w:spacing w:after="0" w:line="240" w:lineRule="auto"/>
              <w:rPr>
                <w:ins w:id="1846" w:author="kevin.hawkshaw@sympatico.ca" w:date="2020-10-20T20:11:00Z"/>
                <w:rFonts w:ascii="Times New Roman" w:eastAsia="Times New Roman" w:hAnsi="Times New Roman" w:cs="Times New Roman"/>
                <w:b/>
                <w:color w:val="000000"/>
                <w:lang w:eastAsia="en-CA"/>
              </w:rPr>
            </w:pPr>
            <w:ins w:id="1847" w:author="kevin.hawkshaw@sympatico.ca" w:date="2020-10-20T20:11:00Z">
              <w:r w:rsidRPr="008911B9">
                <w:rPr>
                  <w:rFonts w:ascii="Times New Roman" w:eastAsia="Times New Roman" w:hAnsi="Times New Roman" w:cs="Times New Roman"/>
                  <w:b/>
                  <w:color w:val="000000"/>
                  <w:lang w:eastAsia="en-CA"/>
                </w:rPr>
                <w:t>Intercept</w:t>
              </w:r>
            </w:ins>
          </w:p>
        </w:tc>
        <w:tc>
          <w:tcPr>
            <w:tcW w:w="1844" w:type="pct"/>
            <w:tcBorders>
              <w:top w:val="single" w:sz="4" w:space="0" w:color="auto"/>
              <w:left w:val="nil"/>
              <w:bottom w:val="nil"/>
              <w:right w:val="nil"/>
            </w:tcBorders>
            <w:shd w:val="clear" w:color="auto" w:fill="auto"/>
            <w:noWrap/>
            <w:vAlign w:val="bottom"/>
            <w:hideMark/>
          </w:tcPr>
          <w:p w14:paraId="289A36FB" w14:textId="77777777" w:rsidR="0016217E" w:rsidRPr="008911B9" w:rsidRDefault="0016217E" w:rsidP="00D6606D">
            <w:pPr>
              <w:spacing w:after="0" w:line="240" w:lineRule="auto"/>
              <w:jc w:val="right"/>
              <w:rPr>
                <w:ins w:id="1848" w:author="kevin.hawkshaw@sympatico.ca" w:date="2020-10-20T20:11:00Z"/>
                <w:rFonts w:ascii="Times New Roman" w:eastAsia="Times New Roman" w:hAnsi="Times New Roman" w:cs="Times New Roman"/>
                <w:color w:val="000000"/>
                <w:lang w:eastAsia="en-CA"/>
              </w:rPr>
            </w:pPr>
            <w:ins w:id="1849" w:author="kevin.hawkshaw@sympatico.ca" w:date="2020-10-20T20:11:00Z">
              <w:r w:rsidRPr="008911B9">
                <w:rPr>
                  <w:rFonts w:ascii="Times New Roman" w:eastAsia="Times New Roman" w:hAnsi="Times New Roman" w:cs="Times New Roman"/>
                  <w:color w:val="000000"/>
                  <w:lang w:eastAsia="en-CA"/>
                </w:rPr>
                <w:t>-12.65 (-13.15, -12.16)</w:t>
              </w:r>
            </w:ins>
          </w:p>
        </w:tc>
        <w:tc>
          <w:tcPr>
            <w:tcW w:w="1844" w:type="pct"/>
            <w:tcBorders>
              <w:top w:val="single" w:sz="4" w:space="0" w:color="auto"/>
              <w:left w:val="nil"/>
              <w:bottom w:val="nil"/>
              <w:right w:val="nil"/>
            </w:tcBorders>
            <w:shd w:val="clear" w:color="auto" w:fill="auto"/>
            <w:noWrap/>
            <w:vAlign w:val="bottom"/>
            <w:hideMark/>
          </w:tcPr>
          <w:p w14:paraId="3F3C0510" w14:textId="77777777" w:rsidR="0016217E" w:rsidRPr="008911B9" w:rsidRDefault="0016217E" w:rsidP="00D6606D">
            <w:pPr>
              <w:spacing w:after="0" w:line="240" w:lineRule="auto"/>
              <w:jc w:val="right"/>
              <w:rPr>
                <w:ins w:id="1850" w:author="kevin.hawkshaw@sympatico.ca" w:date="2020-10-20T20:11:00Z"/>
                <w:rFonts w:ascii="Times New Roman" w:eastAsia="Times New Roman" w:hAnsi="Times New Roman" w:cs="Times New Roman"/>
                <w:color w:val="000000"/>
                <w:lang w:eastAsia="en-CA"/>
              </w:rPr>
            </w:pPr>
            <w:ins w:id="1851" w:author="kevin.hawkshaw@sympatico.ca" w:date="2020-10-20T20:11:00Z">
              <w:r w:rsidRPr="008911B9">
                <w:rPr>
                  <w:rFonts w:ascii="Times New Roman" w:eastAsia="Times New Roman" w:hAnsi="Times New Roman" w:cs="Times New Roman"/>
                  <w:color w:val="000000"/>
                  <w:lang w:eastAsia="en-CA"/>
                </w:rPr>
                <w:t>-12.4</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(-12.82, -11.99)</w:t>
              </w:r>
            </w:ins>
          </w:p>
        </w:tc>
      </w:tr>
      <w:tr w:rsidR="0016217E" w:rsidRPr="008911B9" w14:paraId="1A6A287D" w14:textId="77777777" w:rsidTr="00D6606D">
        <w:trPr>
          <w:trHeight w:val="288"/>
          <w:ins w:id="1852" w:author="kevin.hawkshaw@sympatico.ca" w:date="2020-10-20T20:11:00Z"/>
        </w:trPr>
        <w:tc>
          <w:tcPr>
            <w:tcW w:w="1311" w:type="pct"/>
            <w:tcBorders>
              <w:top w:val="nil"/>
              <w:left w:val="nil"/>
              <w:bottom w:val="nil"/>
              <w:right w:val="nil"/>
            </w:tcBorders>
            <w:shd w:val="clear" w:color="auto" w:fill="auto"/>
            <w:noWrap/>
            <w:vAlign w:val="bottom"/>
            <w:hideMark/>
          </w:tcPr>
          <w:p w14:paraId="646A61DF" w14:textId="77777777" w:rsidR="0016217E" w:rsidRPr="008911B9" w:rsidRDefault="0016217E" w:rsidP="00D6606D">
            <w:pPr>
              <w:spacing w:after="0" w:line="240" w:lineRule="auto"/>
              <w:rPr>
                <w:ins w:id="1853" w:author="kevin.hawkshaw@sympatico.ca" w:date="2020-10-20T20:11:00Z"/>
                <w:rFonts w:ascii="Times New Roman" w:eastAsia="Times New Roman" w:hAnsi="Times New Roman" w:cs="Times New Roman"/>
                <w:b/>
                <w:color w:val="000000"/>
                <w:lang w:eastAsia="en-CA"/>
              </w:rPr>
            </w:pPr>
            <w:ins w:id="1854" w:author="kevin.hawkshaw@sympatico.ca" w:date="2020-10-20T20:11:00Z">
              <w:r w:rsidRPr="008911B9">
                <w:rPr>
                  <w:rFonts w:ascii="Times New Roman" w:eastAsia="Times New Roman" w:hAnsi="Times New Roman" w:cs="Times New Roman"/>
                  <w:b/>
                  <w:color w:val="000000"/>
                  <w:lang w:eastAsia="en-CA"/>
                </w:rPr>
                <w:t>Ruggedness</w:t>
              </w:r>
            </w:ins>
          </w:p>
        </w:tc>
        <w:tc>
          <w:tcPr>
            <w:tcW w:w="1844" w:type="pct"/>
            <w:tcBorders>
              <w:top w:val="nil"/>
              <w:left w:val="nil"/>
              <w:bottom w:val="nil"/>
              <w:right w:val="nil"/>
            </w:tcBorders>
            <w:shd w:val="clear" w:color="auto" w:fill="auto"/>
            <w:noWrap/>
            <w:vAlign w:val="bottom"/>
            <w:hideMark/>
          </w:tcPr>
          <w:p w14:paraId="60399987" w14:textId="77777777" w:rsidR="0016217E" w:rsidRPr="008911B9" w:rsidRDefault="0016217E" w:rsidP="00D6606D">
            <w:pPr>
              <w:spacing w:after="0" w:line="240" w:lineRule="auto"/>
              <w:jc w:val="right"/>
              <w:rPr>
                <w:ins w:id="1855" w:author="kevin.hawkshaw@sympatico.ca" w:date="2020-10-20T20:11:00Z"/>
                <w:rFonts w:ascii="Times New Roman" w:eastAsia="Times New Roman" w:hAnsi="Times New Roman" w:cs="Times New Roman"/>
                <w:color w:val="000000"/>
                <w:lang w:eastAsia="en-CA"/>
              </w:rPr>
            </w:pPr>
            <w:ins w:id="1856" w:author="kevin.hawkshaw@sympatico.ca" w:date="2020-10-20T20:11:00Z">
              <w:r w:rsidRPr="008911B9">
                <w:rPr>
                  <w:rFonts w:ascii="Times New Roman" w:eastAsia="Times New Roman" w:hAnsi="Times New Roman" w:cs="Times New Roman"/>
                  <w:color w:val="000000"/>
                  <w:lang w:eastAsia="en-CA"/>
                </w:rPr>
                <w:t>-0.44 (-0.92, 0.04)</w:t>
              </w:r>
            </w:ins>
          </w:p>
        </w:tc>
        <w:tc>
          <w:tcPr>
            <w:tcW w:w="1844" w:type="pct"/>
            <w:tcBorders>
              <w:top w:val="nil"/>
              <w:left w:val="nil"/>
              <w:bottom w:val="nil"/>
              <w:right w:val="nil"/>
            </w:tcBorders>
            <w:shd w:val="clear" w:color="auto" w:fill="auto"/>
            <w:noWrap/>
            <w:vAlign w:val="bottom"/>
            <w:hideMark/>
          </w:tcPr>
          <w:p w14:paraId="1CC3B101" w14:textId="77777777" w:rsidR="0016217E" w:rsidRPr="008911B9" w:rsidRDefault="0016217E" w:rsidP="00D6606D">
            <w:pPr>
              <w:spacing w:after="0" w:line="240" w:lineRule="auto"/>
              <w:jc w:val="right"/>
              <w:rPr>
                <w:ins w:id="1857" w:author="kevin.hawkshaw@sympatico.ca" w:date="2020-10-20T20:11:00Z"/>
                <w:rFonts w:ascii="Times New Roman" w:eastAsia="Times New Roman" w:hAnsi="Times New Roman" w:cs="Times New Roman"/>
                <w:color w:val="000000"/>
                <w:lang w:eastAsia="en-CA"/>
              </w:rPr>
            </w:pPr>
            <w:ins w:id="1858" w:author="kevin.hawkshaw@sympatico.ca" w:date="2020-10-20T20:11:00Z">
              <w:r w:rsidRPr="008911B9">
                <w:rPr>
                  <w:rFonts w:ascii="Times New Roman" w:eastAsia="Times New Roman" w:hAnsi="Times New Roman" w:cs="Times New Roman"/>
                  <w:color w:val="000000"/>
                  <w:lang w:eastAsia="en-CA"/>
                </w:rPr>
                <w:t>0.24 (-0.08, 0.57)</w:t>
              </w:r>
            </w:ins>
          </w:p>
        </w:tc>
      </w:tr>
      <w:tr w:rsidR="0016217E" w:rsidRPr="008911B9" w14:paraId="66D3E736" w14:textId="77777777" w:rsidTr="00D6606D">
        <w:trPr>
          <w:trHeight w:val="288"/>
          <w:ins w:id="1859" w:author="kevin.hawkshaw@sympatico.ca" w:date="2020-10-20T20:11:00Z"/>
        </w:trPr>
        <w:tc>
          <w:tcPr>
            <w:tcW w:w="1311" w:type="pct"/>
            <w:tcBorders>
              <w:top w:val="nil"/>
              <w:left w:val="nil"/>
              <w:bottom w:val="nil"/>
              <w:right w:val="nil"/>
            </w:tcBorders>
            <w:shd w:val="clear" w:color="auto" w:fill="auto"/>
            <w:noWrap/>
            <w:vAlign w:val="bottom"/>
            <w:hideMark/>
          </w:tcPr>
          <w:p w14:paraId="75A014EE" w14:textId="77777777" w:rsidR="0016217E" w:rsidRPr="008911B9" w:rsidRDefault="0016217E" w:rsidP="00D6606D">
            <w:pPr>
              <w:spacing w:after="0" w:line="240" w:lineRule="auto"/>
              <w:rPr>
                <w:ins w:id="1860" w:author="kevin.hawkshaw@sympatico.ca" w:date="2020-10-20T20:11:00Z"/>
                <w:rFonts w:ascii="Times New Roman" w:eastAsia="Times New Roman" w:hAnsi="Times New Roman" w:cs="Times New Roman"/>
                <w:b/>
                <w:color w:val="000000"/>
                <w:lang w:eastAsia="en-CA"/>
              </w:rPr>
            </w:pPr>
            <w:ins w:id="1861" w:author="kevin.hawkshaw@sympatico.ca" w:date="2020-10-20T20:11:00Z">
              <w:r w:rsidRPr="008911B9">
                <w:rPr>
                  <w:rFonts w:ascii="Times New Roman" w:eastAsia="Times New Roman" w:hAnsi="Times New Roman" w:cs="Times New Roman"/>
                  <w:b/>
                  <w:color w:val="000000"/>
                  <w:lang w:eastAsia="en-CA"/>
                </w:rPr>
                <w:t>NDVI</w:t>
              </w:r>
            </w:ins>
          </w:p>
        </w:tc>
        <w:tc>
          <w:tcPr>
            <w:tcW w:w="1844" w:type="pct"/>
            <w:tcBorders>
              <w:top w:val="nil"/>
              <w:left w:val="nil"/>
              <w:bottom w:val="nil"/>
              <w:right w:val="nil"/>
            </w:tcBorders>
            <w:shd w:val="clear" w:color="auto" w:fill="auto"/>
            <w:noWrap/>
            <w:vAlign w:val="bottom"/>
            <w:hideMark/>
          </w:tcPr>
          <w:p w14:paraId="194FE048" w14:textId="77777777" w:rsidR="0016217E" w:rsidRPr="008911B9" w:rsidRDefault="0016217E" w:rsidP="00D6606D">
            <w:pPr>
              <w:spacing w:after="0" w:line="240" w:lineRule="auto"/>
              <w:jc w:val="right"/>
              <w:rPr>
                <w:ins w:id="1862" w:author="kevin.hawkshaw@sympatico.ca" w:date="2020-10-20T20:11:00Z"/>
                <w:rFonts w:ascii="Times New Roman" w:eastAsia="Times New Roman" w:hAnsi="Times New Roman" w:cs="Times New Roman"/>
                <w:b/>
                <w:color w:val="000000"/>
                <w:lang w:eastAsia="en-CA"/>
              </w:rPr>
            </w:pPr>
            <w:ins w:id="1863" w:author="kevin.hawkshaw@sympatico.ca" w:date="2020-10-20T20:11:00Z">
              <w:r w:rsidRPr="008911B9">
                <w:rPr>
                  <w:rFonts w:ascii="Times New Roman" w:eastAsia="Times New Roman" w:hAnsi="Times New Roman" w:cs="Times New Roman"/>
                  <w:b/>
                  <w:color w:val="000000"/>
                  <w:lang w:eastAsia="en-CA"/>
                </w:rPr>
                <w:t>0.98 (0.58, 1.37)</w:t>
              </w:r>
            </w:ins>
          </w:p>
        </w:tc>
        <w:tc>
          <w:tcPr>
            <w:tcW w:w="1844" w:type="pct"/>
            <w:tcBorders>
              <w:top w:val="nil"/>
              <w:left w:val="nil"/>
              <w:bottom w:val="nil"/>
              <w:right w:val="nil"/>
            </w:tcBorders>
            <w:shd w:val="clear" w:color="auto" w:fill="auto"/>
            <w:noWrap/>
            <w:vAlign w:val="bottom"/>
            <w:hideMark/>
          </w:tcPr>
          <w:p w14:paraId="285BDA56" w14:textId="77777777" w:rsidR="0016217E" w:rsidRPr="008911B9" w:rsidRDefault="0016217E" w:rsidP="00D6606D">
            <w:pPr>
              <w:spacing w:after="0" w:line="240" w:lineRule="auto"/>
              <w:jc w:val="right"/>
              <w:rPr>
                <w:ins w:id="1864" w:author="kevin.hawkshaw@sympatico.ca" w:date="2020-10-20T20:11:00Z"/>
                <w:rFonts w:ascii="Times New Roman" w:eastAsia="Times New Roman" w:hAnsi="Times New Roman" w:cs="Times New Roman"/>
                <w:color w:val="000000"/>
                <w:lang w:eastAsia="en-CA"/>
              </w:rPr>
            </w:pPr>
            <w:ins w:id="1865" w:author="kevin.hawkshaw@sympatico.ca" w:date="2020-10-20T20:11:00Z">
              <w:r w:rsidRPr="008911B9">
                <w:rPr>
                  <w:rFonts w:ascii="Times New Roman" w:eastAsia="Times New Roman" w:hAnsi="Times New Roman" w:cs="Times New Roman"/>
                  <w:color w:val="000000"/>
                  <w:lang w:eastAsia="en-CA"/>
                </w:rPr>
                <w:t>-0.26 (-0.69, 0.17)</w:t>
              </w:r>
            </w:ins>
          </w:p>
        </w:tc>
      </w:tr>
      <w:tr w:rsidR="0016217E" w:rsidRPr="008911B9" w14:paraId="05B39C1A" w14:textId="77777777" w:rsidTr="00D6606D">
        <w:trPr>
          <w:trHeight w:val="288"/>
          <w:ins w:id="1866" w:author="kevin.hawkshaw@sympatico.ca" w:date="2020-10-20T20:11:00Z"/>
        </w:trPr>
        <w:tc>
          <w:tcPr>
            <w:tcW w:w="1311" w:type="pct"/>
            <w:tcBorders>
              <w:top w:val="nil"/>
              <w:left w:val="nil"/>
              <w:bottom w:val="nil"/>
              <w:right w:val="nil"/>
            </w:tcBorders>
            <w:shd w:val="clear" w:color="auto" w:fill="auto"/>
            <w:noWrap/>
            <w:vAlign w:val="bottom"/>
            <w:hideMark/>
          </w:tcPr>
          <w:p w14:paraId="6A59F7E1" w14:textId="77777777" w:rsidR="0016217E" w:rsidRPr="008911B9" w:rsidRDefault="0016217E" w:rsidP="00D6606D">
            <w:pPr>
              <w:spacing w:after="0" w:line="240" w:lineRule="auto"/>
              <w:rPr>
                <w:ins w:id="1867" w:author="kevin.hawkshaw@sympatico.ca" w:date="2020-10-20T20:11:00Z"/>
                <w:rFonts w:ascii="Times New Roman" w:eastAsia="Times New Roman" w:hAnsi="Times New Roman" w:cs="Times New Roman"/>
                <w:b/>
                <w:color w:val="000000"/>
                <w:lang w:eastAsia="en-CA"/>
              </w:rPr>
            </w:pPr>
            <w:ins w:id="1868" w:author="kevin.hawkshaw@sympatico.ca" w:date="2020-10-20T20:11:00Z">
              <w:r w:rsidRPr="008911B9">
                <w:rPr>
                  <w:rFonts w:ascii="Times New Roman" w:eastAsia="Times New Roman" w:hAnsi="Times New Roman" w:cs="Times New Roman"/>
                  <w:b/>
                  <w:color w:val="000000"/>
                  <w:lang w:eastAsia="en-CA"/>
                </w:rPr>
                <w:t>Freshwater</w:t>
              </w:r>
            </w:ins>
          </w:p>
        </w:tc>
        <w:tc>
          <w:tcPr>
            <w:tcW w:w="1844" w:type="pct"/>
            <w:tcBorders>
              <w:top w:val="nil"/>
              <w:left w:val="nil"/>
              <w:bottom w:val="nil"/>
              <w:right w:val="nil"/>
            </w:tcBorders>
            <w:shd w:val="clear" w:color="auto" w:fill="auto"/>
            <w:noWrap/>
            <w:vAlign w:val="bottom"/>
            <w:hideMark/>
          </w:tcPr>
          <w:p w14:paraId="188756D8" w14:textId="77777777" w:rsidR="0016217E" w:rsidRPr="008911B9" w:rsidRDefault="0016217E" w:rsidP="00D6606D">
            <w:pPr>
              <w:spacing w:after="0" w:line="240" w:lineRule="auto"/>
              <w:jc w:val="right"/>
              <w:rPr>
                <w:ins w:id="1869" w:author="kevin.hawkshaw@sympatico.ca" w:date="2020-10-20T20:11:00Z"/>
                <w:rFonts w:ascii="Times New Roman" w:eastAsia="Times New Roman" w:hAnsi="Times New Roman" w:cs="Times New Roman"/>
                <w:color w:val="000000"/>
                <w:lang w:eastAsia="en-CA"/>
              </w:rPr>
            </w:pPr>
            <w:ins w:id="1870" w:author="kevin.hawkshaw@sympatico.ca" w:date="2020-10-20T20:11:00Z">
              <w:r w:rsidRPr="008911B9">
                <w:rPr>
                  <w:rFonts w:ascii="Times New Roman" w:eastAsia="Times New Roman" w:hAnsi="Times New Roman" w:cs="Times New Roman"/>
                  <w:color w:val="000000"/>
                  <w:lang w:eastAsia="en-CA"/>
                </w:rPr>
                <w:t>-0.12 (-0.32, 0.07)</w:t>
              </w:r>
            </w:ins>
          </w:p>
        </w:tc>
        <w:tc>
          <w:tcPr>
            <w:tcW w:w="1844" w:type="pct"/>
            <w:tcBorders>
              <w:top w:val="nil"/>
              <w:left w:val="nil"/>
              <w:bottom w:val="nil"/>
              <w:right w:val="nil"/>
            </w:tcBorders>
            <w:shd w:val="clear" w:color="auto" w:fill="auto"/>
            <w:noWrap/>
            <w:vAlign w:val="bottom"/>
            <w:hideMark/>
          </w:tcPr>
          <w:p w14:paraId="1B1B69B9" w14:textId="77777777" w:rsidR="0016217E" w:rsidRPr="008911B9" w:rsidRDefault="0016217E" w:rsidP="00D6606D">
            <w:pPr>
              <w:spacing w:after="0" w:line="240" w:lineRule="auto"/>
              <w:jc w:val="right"/>
              <w:rPr>
                <w:ins w:id="1871" w:author="kevin.hawkshaw@sympatico.ca" w:date="2020-10-20T20:11:00Z"/>
                <w:rFonts w:ascii="Times New Roman" w:eastAsia="Times New Roman" w:hAnsi="Times New Roman" w:cs="Times New Roman"/>
                <w:color w:val="000000"/>
                <w:lang w:eastAsia="en-CA"/>
              </w:rPr>
            </w:pPr>
            <w:ins w:id="1872" w:author="kevin.hawkshaw@sympatico.ca" w:date="2020-10-20T20:11:00Z">
              <w:r w:rsidRPr="008911B9">
                <w:rPr>
                  <w:rFonts w:ascii="Times New Roman" w:eastAsia="Times New Roman" w:hAnsi="Times New Roman" w:cs="Times New Roman"/>
                  <w:color w:val="000000"/>
                  <w:lang w:eastAsia="en-CA"/>
                </w:rPr>
                <w:t>-0.3</w:t>
              </w:r>
              <w:r w:rsidRPr="001068B6">
                <w:rPr>
                  <w:rFonts w:ascii="Times New Roman" w:eastAsia="Times New Roman" w:hAnsi="Times New Roman" w:cs="Times New Roman"/>
                  <w:color w:val="000000"/>
                  <w:lang w:eastAsia="en-CA"/>
                </w:rPr>
                <w:t>0</w:t>
              </w:r>
              <w:r w:rsidRPr="008911B9">
                <w:rPr>
                  <w:rFonts w:ascii="Times New Roman" w:eastAsia="Times New Roman" w:hAnsi="Times New Roman" w:cs="Times New Roman"/>
                  <w:color w:val="000000"/>
                  <w:lang w:eastAsia="en-CA"/>
                </w:rPr>
                <w:t xml:space="preserve"> (-0.66, 0.06)</w:t>
              </w:r>
            </w:ins>
          </w:p>
        </w:tc>
      </w:tr>
      <w:tr w:rsidR="0016217E" w:rsidRPr="008911B9" w14:paraId="164097DD" w14:textId="77777777" w:rsidTr="00D6606D">
        <w:trPr>
          <w:trHeight w:val="288"/>
          <w:ins w:id="1873" w:author="kevin.hawkshaw@sympatico.ca" w:date="2020-10-20T20:11:00Z"/>
        </w:trPr>
        <w:tc>
          <w:tcPr>
            <w:tcW w:w="1311" w:type="pct"/>
            <w:tcBorders>
              <w:top w:val="nil"/>
              <w:left w:val="nil"/>
              <w:bottom w:val="nil"/>
              <w:right w:val="nil"/>
            </w:tcBorders>
            <w:shd w:val="clear" w:color="auto" w:fill="auto"/>
            <w:noWrap/>
            <w:vAlign w:val="bottom"/>
            <w:hideMark/>
          </w:tcPr>
          <w:p w14:paraId="56784645" w14:textId="77777777" w:rsidR="0016217E" w:rsidRPr="008911B9" w:rsidRDefault="0016217E" w:rsidP="00D6606D">
            <w:pPr>
              <w:spacing w:after="0" w:line="240" w:lineRule="auto"/>
              <w:rPr>
                <w:ins w:id="1874" w:author="kevin.hawkshaw@sympatico.ca" w:date="2020-10-20T20:11:00Z"/>
                <w:rFonts w:ascii="Times New Roman" w:eastAsia="Times New Roman" w:hAnsi="Times New Roman" w:cs="Times New Roman"/>
                <w:b/>
                <w:color w:val="000000"/>
                <w:lang w:eastAsia="en-CA"/>
              </w:rPr>
            </w:pPr>
            <w:ins w:id="1875" w:author="kevin.hawkshaw@sympatico.ca" w:date="2020-10-20T20:11:00Z">
              <w:r w:rsidRPr="008911B9">
                <w:rPr>
                  <w:rFonts w:ascii="Times New Roman" w:eastAsia="Times New Roman" w:hAnsi="Times New Roman" w:cs="Times New Roman"/>
                  <w:b/>
                  <w:color w:val="000000"/>
                  <w:lang w:eastAsia="en-CA"/>
                </w:rPr>
                <w:t>Elevation</w:t>
              </w:r>
            </w:ins>
          </w:p>
        </w:tc>
        <w:tc>
          <w:tcPr>
            <w:tcW w:w="1844" w:type="pct"/>
            <w:tcBorders>
              <w:top w:val="nil"/>
              <w:left w:val="nil"/>
              <w:bottom w:val="nil"/>
              <w:right w:val="nil"/>
            </w:tcBorders>
            <w:shd w:val="clear" w:color="auto" w:fill="auto"/>
            <w:noWrap/>
            <w:vAlign w:val="bottom"/>
            <w:hideMark/>
          </w:tcPr>
          <w:p w14:paraId="5F2CA114" w14:textId="77777777" w:rsidR="0016217E" w:rsidRPr="008911B9" w:rsidRDefault="0016217E" w:rsidP="00D6606D">
            <w:pPr>
              <w:spacing w:after="0" w:line="240" w:lineRule="auto"/>
              <w:jc w:val="right"/>
              <w:rPr>
                <w:ins w:id="1876" w:author="kevin.hawkshaw@sympatico.ca" w:date="2020-10-20T20:11:00Z"/>
                <w:rFonts w:ascii="Times New Roman" w:eastAsia="Times New Roman" w:hAnsi="Times New Roman" w:cs="Times New Roman"/>
                <w:b/>
                <w:color w:val="000000"/>
                <w:lang w:eastAsia="en-CA"/>
              </w:rPr>
            </w:pPr>
            <w:ins w:id="1877" w:author="kevin.hawkshaw@sympatico.ca" w:date="2020-10-20T20:11:00Z">
              <w:r w:rsidRPr="008911B9">
                <w:rPr>
                  <w:rFonts w:ascii="Times New Roman" w:eastAsia="Times New Roman" w:hAnsi="Times New Roman" w:cs="Times New Roman"/>
                  <w:b/>
                  <w:color w:val="000000"/>
                  <w:lang w:eastAsia="en-CA"/>
                </w:rPr>
                <w:t>-1.09 (-1.7</w:t>
              </w:r>
              <w:r w:rsidRPr="001068B6">
                <w:rPr>
                  <w:rFonts w:ascii="Times New Roman" w:eastAsia="Times New Roman" w:hAnsi="Times New Roman" w:cs="Times New Roman"/>
                  <w:b/>
                  <w:color w:val="000000"/>
                  <w:lang w:eastAsia="en-CA"/>
                </w:rPr>
                <w:t>0</w:t>
              </w:r>
              <w:r w:rsidRPr="008911B9">
                <w:rPr>
                  <w:rFonts w:ascii="Times New Roman" w:eastAsia="Times New Roman" w:hAnsi="Times New Roman" w:cs="Times New Roman"/>
                  <w:b/>
                  <w:color w:val="000000"/>
                  <w:lang w:eastAsia="en-CA"/>
                </w:rPr>
                <w:t>, -0.48)</w:t>
              </w:r>
            </w:ins>
          </w:p>
        </w:tc>
        <w:tc>
          <w:tcPr>
            <w:tcW w:w="1844" w:type="pct"/>
            <w:tcBorders>
              <w:top w:val="nil"/>
              <w:left w:val="nil"/>
              <w:bottom w:val="nil"/>
              <w:right w:val="nil"/>
            </w:tcBorders>
            <w:shd w:val="clear" w:color="auto" w:fill="auto"/>
            <w:noWrap/>
            <w:vAlign w:val="bottom"/>
            <w:hideMark/>
          </w:tcPr>
          <w:p w14:paraId="4E2C5834" w14:textId="77777777" w:rsidR="0016217E" w:rsidRPr="008911B9" w:rsidRDefault="0016217E" w:rsidP="00D6606D">
            <w:pPr>
              <w:spacing w:after="0" w:line="240" w:lineRule="auto"/>
              <w:jc w:val="right"/>
              <w:rPr>
                <w:ins w:id="1878" w:author="kevin.hawkshaw@sympatico.ca" w:date="2020-10-20T20:11:00Z"/>
                <w:rFonts w:ascii="Times New Roman" w:eastAsia="Times New Roman" w:hAnsi="Times New Roman" w:cs="Times New Roman"/>
                <w:b/>
                <w:color w:val="000000"/>
                <w:lang w:eastAsia="en-CA"/>
              </w:rPr>
            </w:pPr>
            <w:ins w:id="1879" w:author="kevin.hawkshaw@sympatico.ca" w:date="2020-10-20T20:11:00Z">
              <w:r w:rsidRPr="008911B9">
                <w:rPr>
                  <w:rFonts w:ascii="Times New Roman" w:eastAsia="Times New Roman" w:hAnsi="Times New Roman" w:cs="Times New Roman"/>
                  <w:b/>
                  <w:color w:val="000000"/>
                  <w:lang w:eastAsia="en-CA"/>
                </w:rPr>
                <w:t>0.51 (0.09, 0.94)</w:t>
              </w:r>
            </w:ins>
          </w:p>
        </w:tc>
      </w:tr>
      <w:tr w:rsidR="0016217E" w:rsidRPr="008911B9" w14:paraId="182CD162" w14:textId="77777777" w:rsidTr="00D6606D">
        <w:trPr>
          <w:trHeight w:val="288"/>
          <w:ins w:id="1880" w:author="kevin.hawkshaw@sympatico.ca" w:date="2020-10-20T20:11:00Z"/>
        </w:trPr>
        <w:tc>
          <w:tcPr>
            <w:tcW w:w="1311" w:type="pct"/>
            <w:tcBorders>
              <w:top w:val="nil"/>
              <w:left w:val="nil"/>
              <w:bottom w:val="nil"/>
              <w:right w:val="nil"/>
            </w:tcBorders>
            <w:shd w:val="clear" w:color="auto" w:fill="auto"/>
            <w:noWrap/>
            <w:vAlign w:val="bottom"/>
            <w:hideMark/>
          </w:tcPr>
          <w:p w14:paraId="470EAC03" w14:textId="77777777" w:rsidR="0016217E" w:rsidRPr="008911B9" w:rsidRDefault="0016217E" w:rsidP="00D6606D">
            <w:pPr>
              <w:spacing w:after="0" w:line="240" w:lineRule="auto"/>
              <w:rPr>
                <w:ins w:id="1881" w:author="kevin.hawkshaw@sympatico.ca" w:date="2020-10-20T20:11:00Z"/>
                <w:rFonts w:ascii="Times New Roman" w:eastAsia="Times New Roman" w:hAnsi="Times New Roman" w:cs="Times New Roman"/>
                <w:b/>
                <w:color w:val="000000"/>
                <w:lang w:eastAsia="en-CA"/>
              </w:rPr>
            </w:pPr>
            <w:proofErr w:type="spellStart"/>
            <w:ins w:id="1882" w:author="kevin.hawkshaw@sympatico.ca" w:date="2020-10-20T20:11:00Z">
              <w:r w:rsidRPr="008911B9">
                <w:rPr>
                  <w:rFonts w:ascii="Times New Roman" w:eastAsia="Times New Roman" w:hAnsi="Times New Roman" w:cs="Times New Roman"/>
                  <w:b/>
                  <w:color w:val="000000"/>
                  <w:lang w:eastAsia="en-CA"/>
                </w:rPr>
                <w:t>Transect.Label</w:t>
              </w:r>
              <w:proofErr w:type="spellEnd"/>
              <w:r>
                <w:rPr>
                  <w:rFonts w:ascii="Times New Roman" w:eastAsia="Times New Roman" w:hAnsi="Times New Roman" w:cs="Times New Roman"/>
                  <w:b/>
                  <w:color w:val="000000"/>
                  <w:lang w:eastAsia="en-CA"/>
                </w:rPr>
                <w:t xml:space="preserve"> (RE)</w:t>
              </w:r>
            </w:ins>
          </w:p>
        </w:tc>
        <w:tc>
          <w:tcPr>
            <w:tcW w:w="1844" w:type="pct"/>
            <w:tcBorders>
              <w:top w:val="nil"/>
              <w:left w:val="nil"/>
              <w:bottom w:val="nil"/>
              <w:right w:val="nil"/>
            </w:tcBorders>
            <w:shd w:val="clear" w:color="auto" w:fill="auto"/>
            <w:noWrap/>
            <w:vAlign w:val="bottom"/>
            <w:hideMark/>
          </w:tcPr>
          <w:p w14:paraId="18E9C7CF" w14:textId="77777777" w:rsidR="0016217E" w:rsidRPr="008911B9" w:rsidRDefault="0016217E" w:rsidP="00D6606D">
            <w:pPr>
              <w:spacing w:after="0" w:line="240" w:lineRule="auto"/>
              <w:jc w:val="right"/>
              <w:rPr>
                <w:ins w:id="1883" w:author="kevin.hawkshaw@sympatico.ca" w:date="2020-10-20T20:11:00Z"/>
                <w:rFonts w:ascii="Times New Roman" w:eastAsia="Times New Roman" w:hAnsi="Times New Roman" w:cs="Times New Roman"/>
                <w:color w:val="000000"/>
                <w:lang w:eastAsia="en-CA"/>
              </w:rPr>
            </w:pPr>
            <w:ins w:id="1884" w:author="kevin.hawkshaw@sympatico.ca" w:date="2020-10-20T20:11:00Z">
              <w:r w:rsidRPr="001068B6">
                <w:rPr>
                  <w:rFonts w:ascii="Times New Roman" w:eastAsia="Times New Roman" w:hAnsi="Times New Roman" w:cs="Times New Roman"/>
                  <w:color w:val="000000"/>
                  <w:lang w:eastAsia="en-CA"/>
                </w:rPr>
                <w:t>35.62 (&lt;0.001</w:t>
              </w:r>
              <w:r w:rsidRPr="008911B9">
                <w:rPr>
                  <w:rFonts w:ascii="Times New Roman" w:eastAsia="Times New Roman" w:hAnsi="Times New Roman" w:cs="Times New Roman"/>
                  <w:color w:val="000000"/>
                  <w:lang w:eastAsia="en-CA"/>
                </w:rPr>
                <w:t>)</w:t>
              </w:r>
            </w:ins>
          </w:p>
        </w:tc>
        <w:tc>
          <w:tcPr>
            <w:tcW w:w="1844" w:type="pct"/>
            <w:tcBorders>
              <w:top w:val="nil"/>
              <w:left w:val="nil"/>
              <w:bottom w:val="nil"/>
              <w:right w:val="nil"/>
            </w:tcBorders>
            <w:shd w:val="clear" w:color="auto" w:fill="auto"/>
            <w:noWrap/>
            <w:vAlign w:val="bottom"/>
            <w:hideMark/>
          </w:tcPr>
          <w:p w14:paraId="5BA30612" w14:textId="77777777" w:rsidR="0016217E" w:rsidRPr="008911B9" w:rsidRDefault="0016217E" w:rsidP="00D6606D">
            <w:pPr>
              <w:spacing w:after="0" w:line="240" w:lineRule="auto"/>
              <w:jc w:val="right"/>
              <w:rPr>
                <w:ins w:id="1885" w:author="kevin.hawkshaw@sympatico.ca" w:date="2020-10-20T20:11:00Z"/>
                <w:rFonts w:ascii="Times New Roman" w:eastAsia="Times New Roman" w:hAnsi="Times New Roman" w:cs="Times New Roman"/>
                <w:color w:val="000000"/>
                <w:lang w:eastAsia="en-CA"/>
              </w:rPr>
            </w:pPr>
            <w:ins w:id="1886" w:author="kevin.hawkshaw@sympatico.ca" w:date="2020-10-20T20:11:00Z">
              <w:r w:rsidRPr="008911B9">
                <w:rPr>
                  <w:rFonts w:ascii="Times New Roman" w:eastAsia="Times New Roman" w:hAnsi="Times New Roman" w:cs="Times New Roman"/>
                  <w:color w:val="000000"/>
                  <w:lang w:eastAsia="en-CA"/>
                </w:rPr>
                <w:t>36.29 (</w:t>
              </w:r>
              <w:r w:rsidRPr="001068B6">
                <w:rPr>
                  <w:rFonts w:ascii="Times New Roman" w:eastAsia="Times New Roman" w:hAnsi="Times New Roman" w:cs="Times New Roman"/>
                  <w:color w:val="000000"/>
                  <w:lang w:eastAsia="en-CA"/>
                </w:rPr>
                <w:t>&lt;0.001</w:t>
              </w:r>
              <w:r w:rsidRPr="008911B9">
                <w:rPr>
                  <w:rFonts w:ascii="Times New Roman" w:eastAsia="Times New Roman" w:hAnsi="Times New Roman" w:cs="Times New Roman"/>
                  <w:color w:val="000000"/>
                  <w:lang w:eastAsia="en-CA"/>
                </w:rPr>
                <w:t>)</w:t>
              </w:r>
            </w:ins>
          </w:p>
        </w:tc>
      </w:tr>
      <w:tr w:rsidR="0016217E" w:rsidRPr="008911B9" w14:paraId="6357C52B" w14:textId="77777777" w:rsidTr="00D6606D">
        <w:trPr>
          <w:trHeight w:val="288"/>
          <w:ins w:id="1887" w:author="kevin.hawkshaw@sympatico.ca" w:date="2020-10-20T20:11:00Z"/>
        </w:trPr>
        <w:tc>
          <w:tcPr>
            <w:tcW w:w="1311" w:type="pct"/>
            <w:tcBorders>
              <w:top w:val="nil"/>
              <w:left w:val="nil"/>
              <w:bottom w:val="nil"/>
              <w:right w:val="nil"/>
            </w:tcBorders>
            <w:shd w:val="clear" w:color="auto" w:fill="auto"/>
            <w:noWrap/>
            <w:vAlign w:val="bottom"/>
            <w:hideMark/>
          </w:tcPr>
          <w:p w14:paraId="0A696536" w14:textId="77777777" w:rsidR="0016217E" w:rsidRPr="008911B9" w:rsidRDefault="0016217E" w:rsidP="00D6606D">
            <w:pPr>
              <w:spacing w:after="0" w:line="240" w:lineRule="auto"/>
              <w:rPr>
                <w:ins w:id="1888" w:author="kevin.hawkshaw@sympatico.ca" w:date="2020-10-20T20:11:00Z"/>
                <w:rFonts w:ascii="Times New Roman" w:eastAsia="Times New Roman" w:hAnsi="Times New Roman" w:cs="Times New Roman"/>
                <w:b/>
                <w:color w:val="000000"/>
                <w:lang w:eastAsia="en-CA"/>
              </w:rPr>
            </w:pPr>
            <w:proofErr w:type="spellStart"/>
            <w:ins w:id="1889" w:author="kevin.hawkshaw@sympatico.ca" w:date="2020-10-20T20:11:00Z">
              <w:r w:rsidRPr="001068B6">
                <w:rPr>
                  <w:rFonts w:ascii="Times New Roman" w:eastAsia="Times New Roman" w:hAnsi="Times New Roman" w:cs="Times New Roman"/>
                  <w:b/>
                  <w:color w:val="000000"/>
                  <w:lang w:eastAsia="en-CA"/>
                </w:rPr>
                <w:t>D</w:t>
              </w:r>
              <w:r w:rsidRPr="008911B9">
                <w:rPr>
                  <w:rFonts w:ascii="Times New Roman" w:eastAsia="Times New Roman" w:hAnsi="Times New Roman" w:cs="Times New Roman"/>
                  <w:b/>
                  <w:color w:val="000000"/>
                  <w:lang w:eastAsia="en-CA"/>
                </w:rPr>
                <w:t>ist</w:t>
              </w:r>
              <w:proofErr w:type="spellEnd"/>
            </w:ins>
          </w:p>
        </w:tc>
        <w:tc>
          <w:tcPr>
            <w:tcW w:w="1844" w:type="pct"/>
            <w:tcBorders>
              <w:top w:val="nil"/>
              <w:left w:val="nil"/>
              <w:bottom w:val="nil"/>
              <w:right w:val="nil"/>
            </w:tcBorders>
            <w:shd w:val="clear" w:color="auto" w:fill="auto"/>
            <w:noWrap/>
            <w:vAlign w:val="bottom"/>
            <w:hideMark/>
          </w:tcPr>
          <w:p w14:paraId="085C7C79" w14:textId="77777777" w:rsidR="0016217E" w:rsidRPr="008911B9" w:rsidRDefault="0016217E" w:rsidP="00D6606D">
            <w:pPr>
              <w:spacing w:after="0" w:line="240" w:lineRule="auto"/>
              <w:jc w:val="right"/>
              <w:rPr>
                <w:ins w:id="1890" w:author="kevin.hawkshaw@sympatico.ca" w:date="2020-10-20T20:11:00Z"/>
                <w:rFonts w:ascii="Times New Roman" w:eastAsia="Times New Roman" w:hAnsi="Times New Roman" w:cs="Times New Roman"/>
                <w:color w:val="000000"/>
                <w:lang w:eastAsia="en-CA"/>
              </w:rPr>
            </w:pPr>
            <w:ins w:id="1891" w:author="kevin.hawkshaw@sympatico.ca" w:date="2020-10-20T20:11:00Z">
              <w:r w:rsidRPr="001068B6">
                <w:rPr>
                  <w:rFonts w:ascii="Times New Roman" w:eastAsia="Times New Roman" w:hAnsi="Times New Roman" w:cs="Times New Roman"/>
                  <w:color w:val="000000"/>
                  <w:lang w:eastAsia="en-CA"/>
                </w:rPr>
                <w:t>Tweedie</w:t>
              </w:r>
            </w:ins>
          </w:p>
        </w:tc>
        <w:tc>
          <w:tcPr>
            <w:tcW w:w="1844" w:type="pct"/>
            <w:tcBorders>
              <w:top w:val="nil"/>
              <w:left w:val="nil"/>
              <w:bottom w:val="nil"/>
              <w:right w:val="nil"/>
            </w:tcBorders>
            <w:shd w:val="clear" w:color="auto" w:fill="auto"/>
            <w:noWrap/>
            <w:vAlign w:val="bottom"/>
            <w:hideMark/>
          </w:tcPr>
          <w:p w14:paraId="5F1FD5BE" w14:textId="77777777" w:rsidR="0016217E" w:rsidRPr="008911B9" w:rsidRDefault="0016217E" w:rsidP="00D6606D">
            <w:pPr>
              <w:spacing w:after="0" w:line="240" w:lineRule="auto"/>
              <w:jc w:val="right"/>
              <w:rPr>
                <w:ins w:id="1892" w:author="kevin.hawkshaw@sympatico.ca" w:date="2020-10-20T20:11:00Z"/>
                <w:rFonts w:ascii="Times New Roman" w:eastAsia="Times New Roman" w:hAnsi="Times New Roman" w:cs="Times New Roman"/>
                <w:color w:val="000000"/>
                <w:lang w:eastAsia="en-CA"/>
              </w:rPr>
            </w:pPr>
            <w:ins w:id="1893" w:author="kevin.hawkshaw@sympatico.ca" w:date="2020-10-20T20:11:00Z">
              <w:r w:rsidRPr="008911B9">
                <w:rPr>
                  <w:rFonts w:ascii="Times New Roman" w:eastAsia="Times New Roman" w:hAnsi="Times New Roman" w:cs="Times New Roman"/>
                  <w:color w:val="000000"/>
                  <w:lang w:eastAsia="en-CA"/>
                </w:rPr>
                <w:t>Tweedie</w:t>
              </w:r>
            </w:ins>
          </w:p>
        </w:tc>
      </w:tr>
      <w:tr w:rsidR="0016217E" w:rsidRPr="008911B9" w14:paraId="218E675D" w14:textId="77777777" w:rsidTr="00D6606D">
        <w:trPr>
          <w:trHeight w:val="288"/>
          <w:ins w:id="1894" w:author="kevin.hawkshaw@sympatico.ca" w:date="2020-10-20T20:11:00Z"/>
        </w:trPr>
        <w:tc>
          <w:tcPr>
            <w:tcW w:w="1311" w:type="pct"/>
            <w:tcBorders>
              <w:top w:val="nil"/>
              <w:left w:val="nil"/>
              <w:bottom w:val="nil"/>
              <w:right w:val="nil"/>
            </w:tcBorders>
            <w:shd w:val="clear" w:color="auto" w:fill="auto"/>
            <w:noWrap/>
            <w:vAlign w:val="bottom"/>
            <w:hideMark/>
          </w:tcPr>
          <w:p w14:paraId="3933F915" w14:textId="77777777" w:rsidR="0016217E" w:rsidRPr="008911B9" w:rsidRDefault="0016217E" w:rsidP="00D6606D">
            <w:pPr>
              <w:spacing w:after="0" w:line="240" w:lineRule="auto"/>
              <w:rPr>
                <w:ins w:id="1895" w:author="kevin.hawkshaw@sympatico.ca" w:date="2020-10-20T20:11:00Z"/>
                <w:rFonts w:ascii="Times New Roman" w:eastAsia="Times New Roman" w:hAnsi="Times New Roman" w:cs="Times New Roman"/>
                <w:b/>
                <w:color w:val="000000"/>
                <w:lang w:eastAsia="en-CA"/>
              </w:rPr>
            </w:pPr>
            <w:ins w:id="1896" w:author="kevin.hawkshaw@sympatico.ca" w:date="2020-10-20T20:11:00Z">
              <w:r w:rsidRPr="008911B9">
                <w:rPr>
                  <w:rFonts w:ascii="Times New Roman" w:eastAsia="Times New Roman" w:hAnsi="Times New Roman" w:cs="Times New Roman"/>
                  <w:b/>
                  <w:color w:val="000000"/>
                  <w:lang w:eastAsia="en-CA"/>
                </w:rPr>
                <w:t>N</w:t>
              </w:r>
            </w:ins>
          </w:p>
        </w:tc>
        <w:tc>
          <w:tcPr>
            <w:tcW w:w="1844" w:type="pct"/>
            <w:tcBorders>
              <w:top w:val="nil"/>
              <w:left w:val="nil"/>
              <w:bottom w:val="nil"/>
              <w:right w:val="nil"/>
            </w:tcBorders>
            <w:shd w:val="clear" w:color="auto" w:fill="auto"/>
            <w:noWrap/>
            <w:vAlign w:val="bottom"/>
            <w:hideMark/>
          </w:tcPr>
          <w:p w14:paraId="19E77B24" w14:textId="77777777" w:rsidR="0016217E" w:rsidRPr="008911B9" w:rsidRDefault="0016217E" w:rsidP="00D6606D">
            <w:pPr>
              <w:spacing w:after="0" w:line="240" w:lineRule="auto"/>
              <w:jc w:val="right"/>
              <w:rPr>
                <w:ins w:id="1897" w:author="kevin.hawkshaw@sympatico.ca" w:date="2020-10-20T20:11:00Z"/>
                <w:rFonts w:ascii="Times New Roman" w:eastAsia="Times New Roman" w:hAnsi="Times New Roman" w:cs="Times New Roman"/>
                <w:color w:val="000000"/>
                <w:lang w:eastAsia="en-CA"/>
              </w:rPr>
            </w:pPr>
            <w:ins w:id="1898" w:author="kevin.hawkshaw@sympatico.ca" w:date="2020-10-20T20:11:00Z">
              <w:r w:rsidRPr="008911B9">
                <w:rPr>
                  <w:rFonts w:ascii="Times New Roman" w:eastAsia="Times New Roman" w:hAnsi="Times New Roman" w:cs="Times New Roman"/>
                  <w:color w:val="000000"/>
                  <w:lang w:eastAsia="en-CA"/>
                </w:rPr>
                <w:t>475</w:t>
              </w:r>
            </w:ins>
          </w:p>
        </w:tc>
        <w:tc>
          <w:tcPr>
            <w:tcW w:w="1844" w:type="pct"/>
            <w:tcBorders>
              <w:top w:val="nil"/>
              <w:left w:val="nil"/>
              <w:bottom w:val="nil"/>
              <w:right w:val="nil"/>
            </w:tcBorders>
            <w:shd w:val="clear" w:color="auto" w:fill="auto"/>
            <w:noWrap/>
            <w:vAlign w:val="bottom"/>
            <w:hideMark/>
          </w:tcPr>
          <w:p w14:paraId="606BC5C1" w14:textId="77777777" w:rsidR="0016217E" w:rsidRPr="008911B9" w:rsidRDefault="0016217E" w:rsidP="00D6606D">
            <w:pPr>
              <w:spacing w:after="0" w:line="240" w:lineRule="auto"/>
              <w:jc w:val="right"/>
              <w:rPr>
                <w:ins w:id="1899" w:author="kevin.hawkshaw@sympatico.ca" w:date="2020-10-20T20:11:00Z"/>
                <w:rFonts w:ascii="Times New Roman" w:eastAsia="Times New Roman" w:hAnsi="Times New Roman" w:cs="Times New Roman"/>
                <w:color w:val="000000"/>
                <w:lang w:eastAsia="en-CA"/>
              </w:rPr>
            </w:pPr>
            <w:ins w:id="1900" w:author="kevin.hawkshaw@sympatico.ca" w:date="2020-10-20T20:11:00Z">
              <w:r w:rsidRPr="008911B9">
                <w:rPr>
                  <w:rFonts w:ascii="Times New Roman" w:eastAsia="Times New Roman" w:hAnsi="Times New Roman" w:cs="Times New Roman"/>
                  <w:color w:val="000000"/>
                  <w:lang w:eastAsia="en-CA"/>
                </w:rPr>
                <w:t>475</w:t>
              </w:r>
            </w:ins>
          </w:p>
        </w:tc>
      </w:tr>
      <w:tr w:rsidR="0016217E" w:rsidRPr="008911B9" w14:paraId="2E9DB5B6" w14:textId="77777777" w:rsidTr="00D6606D">
        <w:trPr>
          <w:trHeight w:val="288"/>
          <w:ins w:id="1901" w:author="kevin.hawkshaw@sympatico.ca" w:date="2020-10-20T20:11:00Z"/>
        </w:trPr>
        <w:tc>
          <w:tcPr>
            <w:tcW w:w="1311" w:type="pct"/>
            <w:tcBorders>
              <w:top w:val="nil"/>
              <w:left w:val="nil"/>
              <w:right w:val="nil"/>
            </w:tcBorders>
            <w:shd w:val="clear" w:color="auto" w:fill="auto"/>
            <w:noWrap/>
            <w:vAlign w:val="bottom"/>
            <w:hideMark/>
          </w:tcPr>
          <w:p w14:paraId="6F2023FD" w14:textId="188E0D2F" w:rsidR="0016217E" w:rsidRPr="008911B9" w:rsidRDefault="0016217E" w:rsidP="00D6606D">
            <w:pPr>
              <w:spacing w:after="0" w:line="240" w:lineRule="auto"/>
              <w:rPr>
                <w:ins w:id="1902" w:author="kevin.hawkshaw@sympatico.ca" w:date="2020-10-20T20:11:00Z"/>
                <w:rFonts w:ascii="Times New Roman" w:eastAsia="Times New Roman" w:hAnsi="Times New Roman" w:cs="Times New Roman"/>
                <w:b/>
                <w:color w:val="000000"/>
                <w:lang w:eastAsia="en-CA"/>
              </w:rPr>
            </w:pPr>
            <w:ins w:id="1903" w:author="kevin.hawkshaw@sympatico.ca" w:date="2020-10-20T20:11:00Z">
              <w:r w:rsidRPr="008911B9">
                <w:rPr>
                  <w:rFonts w:ascii="Times New Roman" w:eastAsia="Times New Roman" w:hAnsi="Times New Roman" w:cs="Times New Roman"/>
                  <w:b/>
                  <w:color w:val="000000"/>
                  <w:lang w:eastAsia="en-CA"/>
                </w:rPr>
                <w:t>N</w:t>
              </w:r>
            </w:ins>
            <w:ins w:id="1904" w:author="kevin.hawkshaw@sympatico.ca" w:date="2020-10-20T20:19:00Z">
              <w:r w:rsidR="002E12F2">
                <w:rPr>
                  <w:rFonts w:ascii="Times New Roman" w:eastAsia="Times New Roman" w:hAnsi="Times New Roman" w:cs="Times New Roman"/>
                  <w:b/>
                  <w:color w:val="000000"/>
                  <w:lang w:eastAsia="en-CA"/>
                </w:rPr>
                <w:t xml:space="preserve"> </w:t>
              </w:r>
            </w:ins>
            <w:ins w:id="1905" w:author="kevin.hawkshaw@sympatico.ca" w:date="2020-10-20T20:11:00Z">
              <w:r>
                <w:rPr>
                  <w:rFonts w:ascii="Times New Roman" w:eastAsia="Times New Roman" w:hAnsi="Times New Roman" w:cs="Times New Roman"/>
                  <w:b/>
                  <w:color w:val="000000"/>
                  <w:lang w:eastAsia="en-CA"/>
                </w:rPr>
                <w:t>&gt;</w:t>
              </w:r>
            </w:ins>
            <w:ins w:id="1906" w:author="kevin.hawkshaw@sympatico.ca" w:date="2020-10-20T20:19:00Z">
              <w:r w:rsidR="002E12F2">
                <w:rPr>
                  <w:rFonts w:ascii="Times New Roman" w:eastAsia="Times New Roman" w:hAnsi="Times New Roman" w:cs="Times New Roman"/>
                  <w:b/>
                  <w:color w:val="000000"/>
                  <w:lang w:eastAsia="en-CA"/>
                </w:rPr>
                <w:t xml:space="preserve"> </w:t>
              </w:r>
            </w:ins>
            <w:ins w:id="1907" w:author="kevin.hawkshaw@sympatico.ca" w:date="2020-10-20T20:11:00Z">
              <w:r w:rsidRPr="008911B9">
                <w:rPr>
                  <w:rFonts w:ascii="Times New Roman" w:eastAsia="Times New Roman" w:hAnsi="Times New Roman" w:cs="Times New Roman"/>
                  <w:b/>
                  <w:color w:val="000000"/>
                  <w:lang w:eastAsia="en-CA"/>
                </w:rPr>
                <w:t>0</w:t>
              </w:r>
            </w:ins>
          </w:p>
        </w:tc>
        <w:tc>
          <w:tcPr>
            <w:tcW w:w="1844" w:type="pct"/>
            <w:tcBorders>
              <w:top w:val="nil"/>
              <w:left w:val="nil"/>
              <w:right w:val="nil"/>
            </w:tcBorders>
            <w:shd w:val="clear" w:color="auto" w:fill="auto"/>
            <w:noWrap/>
            <w:vAlign w:val="bottom"/>
            <w:hideMark/>
          </w:tcPr>
          <w:p w14:paraId="3F118C82" w14:textId="77777777" w:rsidR="0016217E" w:rsidRPr="008911B9" w:rsidRDefault="0016217E" w:rsidP="00D6606D">
            <w:pPr>
              <w:spacing w:after="0" w:line="240" w:lineRule="auto"/>
              <w:jc w:val="right"/>
              <w:rPr>
                <w:ins w:id="1908" w:author="kevin.hawkshaw@sympatico.ca" w:date="2020-10-20T20:11:00Z"/>
                <w:rFonts w:ascii="Times New Roman" w:eastAsia="Times New Roman" w:hAnsi="Times New Roman" w:cs="Times New Roman"/>
                <w:color w:val="000000"/>
                <w:lang w:eastAsia="en-CA"/>
              </w:rPr>
            </w:pPr>
            <w:ins w:id="1909" w:author="kevin.hawkshaw@sympatico.ca" w:date="2020-10-20T20:11:00Z">
              <w:r w:rsidRPr="008911B9">
                <w:rPr>
                  <w:rFonts w:ascii="Times New Roman" w:eastAsia="Times New Roman" w:hAnsi="Times New Roman" w:cs="Times New Roman"/>
                  <w:color w:val="000000"/>
                  <w:lang w:eastAsia="en-CA"/>
                </w:rPr>
                <w:t>88</w:t>
              </w:r>
            </w:ins>
          </w:p>
        </w:tc>
        <w:tc>
          <w:tcPr>
            <w:tcW w:w="1844" w:type="pct"/>
            <w:tcBorders>
              <w:top w:val="nil"/>
              <w:left w:val="nil"/>
              <w:right w:val="nil"/>
            </w:tcBorders>
            <w:shd w:val="clear" w:color="auto" w:fill="auto"/>
            <w:noWrap/>
            <w:vAlign w:val="bottom"/>
            <w:hideMark/>
          </w:tcPr>
          <w:p w14:paraId="1F482AC6" w14:textId="77777777" w:rsidR="0016217E" w:rsidRPr="008911B9" w:rsidRDefault="0016217E" w:rsidP="00D6606D">
            <w:pPr>
              <w:spacing w:after="0" w:line="240" w:lineRule="auto"/>
              <w:jc w:val="right"/>
              <w:rPr>
                <w:ins w:id="1910" w:author="kevin.hawkshaw@sympatico.ca" w:date="2020-10-20T20:11:00Z"/>
                <w:rFonts w:ascii="Times New Roman" w:eastAsia="Times New Roman" w:hAnsi="Times New Roman" w:cs="Times New Roman"/>
                <w:color w:val="000000"/>
                <w:lang w:eastAsia="en-CA"/>
              </w:rPr>
            </w:pPr>
            <w:ins w:id="1911" w:author="kevin.hawkshaw@sympatico.ca" w:date="2020-10-20T20:11:00Z">
              <w:r w:rsidRPr="008911B9">
                <w:rPr>
                  <w:rFonts w:ascii="Times New Roman" w:eastAsia="Times New Roman" w:hAnsi="Times New Roman" w:cs="Times New Roman"/>
                  <w:color w:val="000000"/>
                  <w:lang w:eastAsia="en-CA"/>
                </w:rPr>
                <w:t>63</w:t>
              </w:r>
            </w:ins>
          </w:p>
        </w:tc>
      </w:tr>
      <w:tr w:rsidR="0016217E" w:rsidRPr="008911B9" w14:paraId="4039E99A" w14:textId="77777777" w:rsidTr="00D6606D">
        <w:trPr>
          <w:trHeight w:val="288"/>
          <w:ins w:id="1912" w:author="kevin.hawkshaw@sympatico.ca" w:date="2020-10-20T20:11:00Z"/>
        </w:trPr>
        <w:tc>
          <w:tcPr>
            <w:tcW w:w="1311" w:type="pct"/>
            <w:tcBorders>
              <w:top w:val="nil"/>
              <w:left w:val="nil"/>
              <w:bottom w:val="single" w:sz="4" w:space="0" w:color="auto"/>
              <w:right w:val="nil"/>
            </w:tcBorders>
            <w:shd w:val="clear" w:color="auto" w:fill="auto"/>
            <w:noWrap/>
            <w:vAlign w:val="bottom"/>
            <w:hideMark/>
          </w:tcPr>
          <w:p w14:paraId="7350E167" w14:textId="77777777" w:rsidR="0016217E" w:rsidRPr="008911B9" w:rsidRDefault="0016217E" w:rsidP="00D6606D">
            <w:pPr>
              <w:spacing w:after="0" w:line="240" w:lineRule="auto"/>
              <w:rPr>
                <w:ins w:id="1913" w:author="kevin.hawkshaw@sympatico.ca" w:date="2020-10-20T20:11:00Z"/>
                <w:rFonts w:ascii="Times New Roman" w:eastAsia="Times New Roman" w:hAnsi="Times New Roman" w:cs="Times New Roman"/>
                <w:b/>
                <w:color w:val="000000"/>
                <w:lang w:eastAsia="en-CA"/>
              </w:rPr>
            </w:pPr>
            <w:ins w:id="1914" w:author="kevin.hawkshaw@sympatico.ca" w:date="2020-10-20T20:11:00Z">
              <w:r w:rsidRPr="008911B9">
                <w:rPr>
                  <w:rFonts w:ascii="Times New Roman" w:eastAsia="Times New Roman" w:hAnsi="Times New Roman" w:cs="Times New Roman"/>
                  <w:b/>
                  <w:color w:val="000000"/>
                  <w:lang w:eastAsia="en-CA"/>
                </w:rPr>
                <w:t>Dev</w:t>
              </w:r>
            </w:ins>
          </w:p>
        </w:tc>
        <w:tc>
          <w:tcPr>
            <w:tcW w:w="1844" w:type="pct"/>
            <w:tcBorders>
              <w:top w:val="nil"/>
              <w:left w:val="nil"/>
              <w:bottom w:val="single" w:sz="4" w:space="0" w:color="auto"/>
              <w:right w:val="nil"/>
            </w:tcBorders>
            <w:shd w:val="clear" w:color="auto" w:fill="auto"/>
            <w:noWrap/>
            <w:vAlign w:val="bottom"/>
            <w:hideMark/>
          </w:tcPr>
          <w:p w14:paraId="00E427E7" w14:textId="77777777" w:rsidR="0016217E" w:rsidRPr="008911B9" w:rsidRDefault="0016217E" w:rsidP="00D6606D">
            <w:pPr>
              <w:spacing w:after="0" w:line="240" w:lineRule="auto"/>
              <w:jc w:val="right"/>
              <w:rPr>
                <w:ins w:id="1915" w:author="kevin.hawkshaw@sympatico.ca" w:date="2020-10-20T20:11:00Z"/>
                <w:rFonts w:ascii="Times New Roman" w:eastAsia="Times New Roman" w:hAnsi="Times New Roman" w:cs="Times New Roman"/>
                <w:color w:val="000000"/>
                <w:lang w:eastAsia="en-CA"/>
              </w:rPr>
            </w:pPr>
            <w:ins w:id="1916" w:author="kevin.hawkshaw@sympatico.ca" w:date="2020-10-20T20:11:00Z">
              <w:r w:rsidRPr="008911B9">
                <w:rPr>
                  <w:rFonts w:ascii="Times New Roman" w:eastAsia="Times New Roman" w:hAnsi="Times New Roman" w:cs="Times New Roman"/>
                  <w:color w:val="000000"/>
                  <w:lang w:eastAsia="en-CA"/>
                </w:rPr>
                <w:t>0.6</w:t>
              </w:r>
              <w:r w:rsidRPr="001068B6">
                <w:rPr>
                  <w:rFonts w:ascii="Times New Roman" w:eastAsia="Times New Roman" w:hAnsi="Times New Roman" w:cs="Times New Roman"/>
                  <w:color w:val="000000"/>
                  <w:lang w:eastAsia="en-CA"/>
                </w:rPr>
                <w:t>0</w:t>
              </w:r>
            </w:ins>
          </w:p>
        </w:tc>
        <w:tc>
          <w:tcPr>
            <w:tcW w:w="1844" w:type="pct"/>
            <w:tcBorders>
              <w:top w:val="nil"/>
              <w:left w:val="nil"/>
              <w:bottom w:val="single" w:sz="4" w:space="0" w:color="auto"/>
              <w:right w:val="nil"/>
            </w:tcBorders>
            <w:shd w:val="clear" w:color="auto" w:fill="auto"/>
            <w:noWrap/>
            <w:vAlign w:val="bottom"/>
            <w:hideMark/>
          </w:tcPr>
          <w:p w14:paraId="4BDB8995" w14:textId="77777777" w:rsidR="0016217E" w:rsidRPr="008911B9" w:rsidRDefault="0016217E" w:rsidP="00D6606D">
            <w:pPr>
              <w:spacing w:after="0" w:line="240" w:lineRule="auto"/>
              <w:jc w:val="right"/>
              <w:rPr>
                <w:ins w:id="1917" w:author="kevin.hawkshaw@sympatico.ca" w:date="2020-10-20T20:11:00Z"/>
                <w:rFonts w:ascii="Times New Roman" w:eastAsia="Times New Roman" w:hAnsi="Times New Roman" w:cs="Times New Roman"/>
                <w:color w:val="000000"/>
                <w:lang w:eastAsia="en-CA"/>
              </w:rPr>
            </w:pPr>
            <w:ins w:id="1918" w:author="kevin.hawkshaw@sympatico.ca" w:date="2020-10-20T20:11:00Z">
              <w:r w:rsidRPr="008911B9">
                <w:rPr>
                  <w:rFonts w:ascii="Times New Roman" w:eastAsia="Times New Roman" w:hAnsi="Times New Roman" w:cs="Times New Roman"/>
                  <w:color w:val="000000"/>
                  <w:lang w:eastAsia="en-CA"/>
                </w:rPr>
                <w:t>0.52</w:t>
              </w:r>
            </w:ins>
          </w:p>
        </w:tc>
      </w:tr>
    </w:tbl>
    <w:p w14:paraId="54138179" w14:textId="77777777" w:rsidR="0016217E" w:rsidRDefault="0016217E" w:rsidP="0088126C">
      <w:pPr>
        <w:pStyle w:val="Heading6"/>
        <w:ind w:left="0" w:firstLine="0"/>
        <w:rPr>
          <w:ins w:id="1919" w:author="kevin.hawkshaw@sympatico.ca" w:date="2020-10-20T20:11:00Z"/>
        </w:rPr>
      </w:pPr>
      <w:ins w:id="1920" w:author="kevin.hawkshaw@sympatico.ca" w:date="2020-10-20T20:11:00Z">
        <w:r w:rsidRPr="00F57D1F">
          <w:lastRenderedPageBreak/>
          <w:t>Habitat associations</w:t>
        </w:r>
      </w:ins>
    </w:p>
    <w:p w14:paraId="0B5ADA60" w14:textId="58BEBC19" w:rsidR="0016217E" w:rsidRDefault="0016217E" w:rsidP="0088126C">
      <w:pPr>
        <w:pStyle w:val="BodyText--EDI"/>
        <w:rPr>
          <w:ins w:id="1921" w:author="kevin.hawkshaw@sympatico.ca" w:date="2020-10-20T20:11:00Z"/>
        </w:rPr>
      </w:pPr>
      <w:ins w:id="1922" w:author="kevin.hawkshaw@sympatico.ca" w:date="2020-10-20T20:11:00Z">
        <w:r>
          <w:t>Lapland Longspurs were more abundant at low elevation and in areas with high NDVI</w:t>
        </w:r>
        <w:r w:rsidR="002E12F2">
          <w:t xml:space="preserve"> (Table 1, Figure </w:t>
        </w:r>
      </w:ins>
      <w:ins w:id="1923" w:author="kevin.hawkshaw@sympatico.ca" w:date="2020-10-20T20:18:00Z">
        <w:r w:rsidR="002E12F2">
          <w:t>6-9</w:t>
        </w:r>
      </w:ins>
      <w:ins w:id="1924" w:author="kevin.hawkshaw@sympatico.ca" w:date="2020-10-20T20:11:00Z">
        <w:r>
          <w:t xml:space="preserve">). Longspurs were also more abundant in areas with low ruggedness, but there was minor overlap of the 95% confidence intervals for this term with zero. In contrast, Snow Buntings were more abundant at high elevation, and while results indicated they were also more abundant in areas with high ruggedness and low freshwater, confidence intervals for these terms had minor overlap of zero. </w:t>
        </w:r>
      </w:ins>
    </w:p>
    <w:p w14:paraId="37783911" w14:textId="5504E5FC" w:rsidR="0016217E" w:rsidRDefault="0016217E" w:rsidP="0088126C">
      <w:pPr>
        <w:pStyle w:val="BodyText--EDI"/>
        <w:rPr>
          <w:ins w:id="1925" w:author="kevin.hawkshaw@sympatico.ca" w:date="2020-10-20T20:11:00Z"/>
        </w:rPr>
      </w:pPr>
      <w:ins w:id="1926" w:author="kevin.hawkshaw@sympatico.ca" w:date="2020-10-20T20:11:00Z">
        <w:r>
          <w:t>Using our habitat models we predicted Lapland Longspur and Snow Bunting distributi</w:t>
        </w:r>
        <w:r w:rsidR="002E12F2">
          <w:t xml:space="preserve">on over the study area (Figure </w:t>
        </w:r>
      </w:ins>
      <w:ins w:id="1927" w:author="kevin.hawkshaw@sympatico.ca" w:date="2020-10-20T20:18:00Z">
        <w:r w:rsidR="002E12F2">
          <w:t>6-10</w:t>
        </w:r>
      </w:ins>
      <w:ins w:id="1928" w:author="kevin.hawkshaw@sympatico.ca" w:date="2020-10-20T20:11:00Z">
        <w:r>
          <w:t xml:space="preserve">). In general, longspurs were more abundant in the low-lying, productive areas in the south of the study area, while Snow Buntings were more abundant in the highlands to the northeast. Both species appeared to avoid the unproductive plateau west of the Tote Road. </w:t>
        </w:r>
      </w:ins>
    </w:p>
    <w:p w14:paraId="1A3210C1" w14:textId="79F6F1F0" w:rsidR="0016217E" w:rsidRDefault="0016217E" w:rsidP="0016217E">
      <w:pPr>
        <w:keepNext/>
        <w:rPr>
          <w:ins w:id="1929" w:author="kevin.hawkshaw@sympatico.ca" w:date="2020-10-20T20:11:00Z"/>
        </w:rPr>
      </w:pPr>
      <w:ins w:id="1930" w:author="kevin.hawkshaw@sympatico.ca" w:date="2020-10-20T20:11:00Z">
        <w:r>
          <w:rPr>
            <w:rFonts w:ascii="Times New Roman" w:hAnsi="Times New Roman" w:cs="Times New Roman"/>
            <w:noProof/>
            <w:sz w:val="20"/>
            <w:szCs w:val="20"/>
            <w:lang w:eastAsia="en-CA"/>
          </w:rPr>
          <w:drawing>
            <wp:inline distT="0" distB="0" distL="0" distR="0" wp14:anchorId="5A628695" wp14:editId="56FB18E5">
              <wp:extent cx="5486400" cy="3657600"/>
              <wp:effectExtent l="0" t="0" r="0" b="0"/>
              <wp:docPr id="7" name="Picture 7" descr="C:\Users\kevin_000\AppData\Local\Microsoft\Windows\INetCache\Content.Word\model_main_effec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_000\AppData\Local\Microsoft\Windows\INetCache\Content.Word\model_main_effects.tif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0DB96BD9" w14:textId="770F6640" w:rsidR="0016217E" w:rsidRPr="00C5136C" w:rsidRDefault="0016217E" w:rsidP="00ED43DC">
      <w:pPr>
        <w:pStyle w:val="FigureCaption-EDI"/>
        <w:numPr>
          <w:ilvl w:val="0"/>
          <w:numId w:val="0"/>
        </w:numPr>
        <w:ind w:left="720"/>
        <w:rPr>
          <w:ins w:id="1931" w:author="kevin.hawkshaw@sympatico.ca" w:date="2020-10-20T20:11:00Z"/>
        </w:rPr>
      </w:pPr>
      <w:ins w:id="1932" w:author="kevin.hawkshaw@sympatico.ca" w:date="2020-10-20T20:11:00Z">
        <w:r w:rsidRPr="00C5136C">
          <w:t xml:space="preserve">Figure </w:t>
        </w:r>
      </w:ins>
      <w:ins w:id="1933" w:author="kevin.hawkshaw@sympatico.ca" w:date="2020-10-20T20:16:00Z">
        <w:r>
          <w:t>6-9</w:t>
        </w:r>
      </w:ins>
      <w:ins w:id="1934" w:author="kevin.hawkshaw@sympatico.ca" w:date="2020-10-20T20:11:00Z">
        <w:r w:rsidRPr="00C5136C">
          <w:t xml:space="preserve"> Parametric coefficients and 95% confidence intervals for habitat covariates included in models of</w:t>
        </w:r>
        <w:r>
          <w:t xml:space="preserve"> </w:t>
        </w:r>
        <w:r w:rsidRPr="00C5136C">
          <w:t>Lapland Longspur (</w:t>
        </w:r>
        <w:r w:rsidRPr="00C5136C">
          <w:rPr>
            <w:i/>
          </w:rPr>
          <w:t>Calcarius lapponicus</w:t>
        </w:r>
        <w:r w:rsidRPr="00C5136C">
          <w:t>)</w:t>
        </w:r>
        <w:r>
          <w:t xml:space="preserve"> and</w:t>
        </w:r>
        <w:r w:rsidRPr="00C5136C">
          <w:t xml:space="preserve"> Snow Bunting (</w:t>
        </w:r>
        <w:r w:rsidRPr="00C5136C">
          <w:rPr>
            <w:i/>
          </w:rPr>
          <w:t>Plectrophenax nivalis</w:t>
        </w:r>
        <w:r w:rsidRPr="00C5136C">
          <w:t xml:space="preserve">) abundance. All covariates were standardized before analyses. Habitat covariates were averaged at the 270 x 270-m scale. Survey data collected July-August 2020 at Mary River, Nunavut. </w:t>
        </w:r>
      </w:ins>
    </w:p>
    <w:p w14:paraId="1D6B0BFF" w14:textId="77777777" w:rsidR="0016217E" w:rsidRPr="00C5136C" w:rsidRDefault="0016217E" w:rsidP="0016217E">
      <w:pPr>
        <w:pStyle w:val="Caption"/>
        <w:rPr>
          <w:ins w:id="1935" w:author="kevin.hawkshaw@sympatico.ca" w:date="2020-10-20T20:11:00Z"/>
          <w:rFonts w:ascii="Times New Roman" w:hAnsi="Times New Roman" w:cs="Times New Roman"/>
          <w:color w:val="auto"/>
          <w:szCs w:val="20"/>
        </w:rPr>
        <w:sectPr w:rsidR="0016217E" w:rsidRPr="00C5136C" w:rsidSect="00D6606D">
          <w:pgSz w:w="12240" w:h="15840"/>
          <w:pgMar w:top="1440" w:right="1440" w:bottom="1440" w:left="1440" w:header="708" w:footer="708" w:gutter="0"/>
          <w:cols w:space="708"/>
          <w:docGrid w:linePitch="360"/>
        </w:sectPr>
      </w:pPr>
    </w:p>
    <w:p w14:paraId="2EB7F6E7" w14:textId="0D3F0277" w:rsidR="0016217E" w:rsidRDefault="0016217E" w:rsidP="0016217E">
      <w:pPr>
        <w:keepNext/>
        <w:rPr>
          <w:ins w:id="1936" w:author="kevin.hawkshaw@sympatico.ca" w:date="2020-10-20T20:11:00Z"/>
        </w:rPr>
      </w:pPr>
      <w:ins w:id="1937" w:author="kevin.hawkshaw@sympatico.ca" w:date="2020-10-20T20:11:00Z">
        <w:r>
          <w:rPr>
            <w:rFonts w:ascii="Times New Roman" w:hAnsi="Times New Roman" w:cs="Times New Roman"/>
            <w:noProof/>
            <w:sz w:val="20"/>
            <w:szCs w:val="20"/>
            <w:lang w:eastAsia="en-CA"/>
          </w:rPr>
          <w:lastRenderedPageBreak/>
          <w:drawing>
            <wp:inline distT="0" distB="0" distL="0" distR="0" wp14:anchorId="10D1E15E" wp14:editId="16BA89A3">
              <wp:extent cx="8153400" cy="3990975"/>
              <wp:effectExtent l="0" t="0" r="0" b="9525"/>
              <wp:docPr id="6" name="Picture 6" descr="C:\Users\kevin_000\AppData\Local\Microsoft\Windows\INetCache\Content.Word\LALO_SNBU_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_000\AppData\Local\Microsoft\Windows\INetCache\Content.Word\LALO_SNBU_map.tif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53400" cy="3990975"/>
                      </a:xfrm>
                      <a:prstGeom prst="rect">
                        <a:avLst/>
                      </a:prstGeom>
                      <a:noFill/>
                      <a:ln>
                        <a:noFill/>
                      </a:ln>
                    </pic:spPr>
                  </pic:pic>
                </a:graphicData>
              </a:graphic>
            </wp:inline>
          </w:drawing>
        </w:r>
      </w:ins>
    </w:p>
    <w:p w14:paraId="6287B769" w14:textId="5AED8F0A" w:rsidR="0016217E" w:rsidRPr="00EB0EBA" w:rsidRDefault="0016217E" w:rsidP="00ED43DC">
      <w:pPr>
        <w:pStyle w:val="FigureCaption-EDI"/>
        <w:numPr>
          <w:ilvl w:val="0"/>
          <w:numId w:val="0"/>
        </w:numPr>
        <w:ind w:left="720"/>
        <w:rPr>
          <w:ins w:id="1938" w:author="kevin.hawkshaw@sympatico.ca" w:date="2020-10-20T20:11:00Z"/>
        </w:rPr>
      </w:pPr>
      <w:ins w:id="1939" w:author="kevin.hawkshaw@sympatico.ca" w:date="2020-10-20T20:11:00Z">
        <w:r w:rsidRPr="00EB0EBA">
          <w:t xml:space="preserve">Figure </w:t>
        </w:r>
      </w:ins>
      <w:ins w:id="1940" w:author="kevin.hawkshaw@sympatico.ca" w:date="2020-10-20T20:16:00Z">
        <w:r>
          <w:t>6-10</w:t>
        </w:r>
      </w:ins>
      <w:ins w:id="1941" w:author="kevin.hawkshaw@sympatico.ca" w:date="2020-10-20T20:11:00Z">
        <w:r w:rsidRPr="00EB0EBA">
          <w:t xml:space="preserve"> Predicted distribution for Lapland Longspurs (</w:t>
        </w:r>
        <w:r w:rsidRPr="00EB0EBA">
          <w:rPr>
            <w:i/>
          </w:rPr>
          <w:t>Calcarius lapponicus</w:t>
        </w:r>
        <w:r w:rsidRPr="00EB0EBA">
          <w:t>) and Snow Buntings (</w:t>
        </w:r>
        <w:r w:rsidRPr="00EB0EBA">
          <w:rPr>
            <w:i/>
          </w:rPr>
          <w:t>Plectrophenax nivalis</w:t>
        </w:r>
        <w:r w:rsidRPr="00EB0EBA">
          <w:t>) for Mary River, Nunavut. Survey data collected July-August 2020. Areas coloured white are waterbodies or outside of our study area. We avoided extrapolating our model results to areas outside the range of covariate values we sampled</w:t>
        </w:r>
        <w:r>
          <w:t xml:space="preserve"> (coloured grey)</w:t>
        </w:r>
        <w:r w:rsidRPr="00EB0EBA">
          <w:t xml:space="preserve">. Yellow circles represent the locations of occupied </w:t>
        </w:r>
        <w:commentRangeStart w:id="1942"/>
        <w:r w:rsidRPr="00EB0EBA">
          <w:t>Peregrine Falcon (</w:t>
        </w:r>
        <w:r w:rsidRPr="00EB0EBA">
          <w:rPr>
            <w:i/>
          </w:rPr>
          <w:t>Falco peregrinus</w:t>
        </w:r>
        <w:r w:rsidRPr="00EB0EBA">
          <w:t xml:space="preserve">) </w:t>
        </w:r>
      </w:ins>
      <w:commentRangeEnd w:id="1942"/>
      <w:r w:rsidR="0088126C">
        <w:rPr>
          <w:rStyle w:val="CommentReference"/>
          <w:rFonts w:asciiTheme="minorHAnsi" w:eastAsiaTheme="minorHAnsi" w:hAnsiTheme="minorHAnsi" w:cstheme="minorBidi"/>
          <w:b w:val="0"/>
          <w:bCs w:val="0"/>
          <w:color w:val="auto"/>
          <w:lang w:val="en-CA" w:bidi="ar-SA"/>
        </w:rPr>
        <w:commentReference w:id="1942"/>
      </w:r>
      <w:ins w:id="1943" w:author="kevin.hawkshaw@sympatico.ca" w:date="2020-10-20T20:11:00Z">
        <w:r w:rsidRPr="00EB0EBA">
          <w:t>nest</w:t>
        </w:r>
      </w:ins>
      <w:r w:rsidR="0088126C">
        <w:t>ing</w:t>
      </w:r>
      <w:ins w:id="1944" w:author="kevin.hawkshaw@sympatico.ca" w:date="2020-10-20T20:11:00Z">
        <w:r w:rsidRPr="00EB0EBA">
          <w:t xml:space="preserve"> sites</w:t>
        </w:r>
        <w:r>
          <w:t xml:space="preserve"> in 2020</w:t>
        </w:r>
        <w:r w:rsidRPr="00EB0EBA">
          <w:t>, and the Tote Road is represented in red</w:t>
        </w:r>
      </w:ins>
    </w:p>
    <w:p w14:paraId="082D39EA" w14:textId="77777777" w:rsidR="0016217E" w:rsidRDefault="0016217E" w:rsidP="00F929A8">
      <w:pPr>
        <w:pStyle w:val="Heading6"/>
        <w:ind w:left="0" w:firstLine="0"/>
        <w:rPr>
          <w:ins w:id="1945" w:author="kevin.hawkshaw@sympatico.ca" w:date="2020-10-20T20:12:00Z"/>
          <w:rFonts w:cs="Times New Roman"/>
          <w:color w:val="auto"/>
          <w:sz w:val="20"/>
          <w:szCs w:val="20"/>
        </w:rPr>
        <w:sectPr w:rsidR="0016217E" w:rsidSect="00660882">
          <w:headerReference w:type="default" r:id="rId31"/>
          <w:headerReference w:type="first" r:id="rId32"/>
          <w:pgSz w:w="15840" w:h="12240" w:orient="landscape"/>
          <w:pgMar w:top="1440" w:right="1440" w:bottom="1440" w:left="1440" w:header="709" w:footer="709" w:gutter="0"/>
          <w:cols w:space="708"/>
          <w:docGrid w:linePitch="360"/>
        </w:sectPr>
      </w:pPr>
    </w:p>
    <w:p w14:paraId="43C28822" w14:textId="73B1CBD1" w:rsidR="00DF37B5" w:rsidRPr="00CD3527" w:rsidRDefault="00DF37B5" w:rsidP="00DF37B5">
      <w:pPr>
        <w:pStyle w:val="Heading3"/>
      </w:pPr>
      <w:bookmarkStart w:id="1946" w:name="_Toc46996155"/>
      <w:del w:id="1947" w:author="AlastairF" w:date="2020-10-30T13:42:00Z">
        <w:r w:rsidRPr="00CD3527" w:rsidDel="00BB4CA5">
          <w:lastRenderedPageBreak/>
          <w:delText>Discussion</w:delText>
        </w:r>
      </w:del>
      <w:bookmarkEnd w:id="1776"/>
      <w:bookmarkEnd w:id="1777"/>
      <w:bookmarkEnd w:id="1946"/>
      <w:ins w:id="1948" w:author="AlastairF" w:date="2020-10-30T13:42:00Z">
        <w:r w:rsidR="00BB4CA5">
          <w:t>Key Points</w:t>
        </w:r>
      </w:ins>
    </w:p>
    <w:p w14:paraId="1E3E07FA" w14:textId="5CF55A5E" w:rsidR="00A078C4" w:rsidRDefault="00FA3736" w:rsidP="00A078C4">
      <w:pPr>
        <w:pStyle w:val="BodyText-EDI"/>
        <w:rPr>
          <w:ins w:id="1949" w:author="AlastairF" w:date="2020-11-02T09:17:00Z"/>
        </w:rPr>
      </w:pPr>
      <w:ins w:id="1950" w:author="AlastairF" w:date="2020-11-02T09:08:00Z">
        <w:r>
          <w:t>To a</w:t>
        </w:r>
      </w:ins>
      <w:ins w:id="1951" w:author="AlastairF" w:date="2020-11-02T09:09:00Z">
        <w:r>
          <w:t xml:space="preserve">ddress </w:t>
        </w:r>
        <w:r w:rsidRPr="00687D7D">
          <w:t>NIRB Project Condition #74</w:t>
        </w:r>
        <w:r>
          <w:t xml:space="preserve">, </w:t>
        </w:r>
      </w:ins>
      <w:ins w:id="1952" w:author="AlastairF" w:date="2020-11-02T09:14:00Z">
        <w:r w:rsidR="009450F3">
          <w:t xml:space="preserve">we report of </w:t>
        </w:r>
      </w:ins>
      <w:ins w:id="1953" w:author="AlastairF" w:date="2020-10-31T12:27:00Z">
        <w:r w:rsidR="00A078C4" w:rsidRPr="00687D7D">
          <w:t>measurable parameters</w:t>
        </w:r>
      </w:ins>
      <w:ins w:id="1954" w:author="AlastairF" w:date="2020-11-02T09:09:00Z">
        <w:r>
          <w:t xml:space="preserve"> associated with raptor </w:t>
        </w:r>
      </w:ins>
      <w:ins w:id="1955" w:author="AlastairF" w:date="2020-11-02T09:11:00Z">
        <w:r w:rsidR="009450F3">
          <w:t>demography</w:t>
        </w:r>
      </w:ins>
      <w:ins w:id="1956" w:author="AlastairF" w:date="2020-10-31T12:27:00Z">
        <w:r w:rsidR="00A078C4" w:rsidRPr="00687D7D">
          <w:t xml:space="preserve"> </w:t>
        </w:r>
      </w:ins>
      <w:ins w:id="1957" w:author="AlastairF" w:date="2020-11-02T09:14:00Z">
        <w:r w:rsidR="009450F3">
          <w:t xml:space="preserve">from 2012 — </w:t>
        </w:r>
      </w:ins>
      <w:ins w:id="1958" w:author="AlastairF" w:date="2020-11-02T09:15:00Z">
        <w:r w:rsidR="009450F3">
          <w:t>20</w:t>
        </w:r>
      </w:ins>
      <w:ins w:id="1959" w:author="AlastairF" w:date="2020-11-02T15:37:00Z">
        <w:r w:rsidR="009B7613">
          <w:t>20</w:t>
        </w:r>
      </w:ins>
      <w:ins w:id="1960" w:author="AlastairF" w:date="2020-11-02T09:15:00Z">
        <w:r w:rsidR="009450F3">
          <w:t xml:space="preserve">.  The following </w:t>
        </w:r>
      </w:ins>
      <w:ins w:id="1961" w:author="AlastairF" w:date="2020-11-02T09:16:00Z">
        <w:r w:rsidR="009450F3">
          <w:t xml:space="preserve">are key points that result from interpretation of analyses </w:t>
        </w:r>
      </w:ins>
      <w:ins w:id="1962" w:author="AlastairF" w:date="2020-11-02T09:17:00Z">
        <w:r w:rsidR="009450F3">
          <w:t>reported herein:</w:t>
        </w:r>
      </w:ins>
    </w:p>
    <w:p w14:paraId="67EC2115" w14:textId="66120DE8" w:rsidR="009450F3" w:rsidRDefault="009450F3" w:rsidP="009450F3">
      <w:pPr>
        <w:pStyle w:val="ListBullet"/>
        <w:rPr>
          <w:ins w:id="1963" w:author="AlastairF" w:date="2020-11-02T09:20:00Z"/>
        </w:rPr>
      </w:pPr>
      <w:ins w:id="1964" w:author="AlastairF" w:date="2020-11-02T09:19:00Z">
        <w:r>
          <w:t>t</w:t>
        </w:r>
      </w:ins>
      <w:ins w:id="1965" w:author="AlastairF" w:date="2020-11-02T09:18:00Z">
        <w:r>
          <w:t xml:space="preserve">here </w:t>
        </w:r>
      </w:ins>
      <w:ins w:id="1966" w:author="AlastairF" w:date="2020-11-02T09:19:00Z">
        <w:r>
          <w:t xml:space="preserve">is no evidence to suggest that peregrine falcon and rough-legged hawk </w:t>
        </w:r>
      </w:ins>
      <w:ins w:id="1967" w:author="AlastairF" w:date="2020-11-02T09:20:00Z">
        <w:r>
          <w:t>demography is affected by distance to disturbance.</w:t>
        </w:r>
      </w:ins>
    </w:p>
    <w:p w14:paraId="215AE07E" w14:textId="149D955C" w:rsidR="00B97C87" w:rsidRDefault="00B97C87" w:rsidP="00DF37B5">
      <w:pPr>
        <w:pStyle w:val="ListBullet"/>
        <w:rPr>
          <w:ins w:id="1968" w:author="AlastairF" w:date="2020-11-02T09:40:00Z"/>
        </w:rPr>
      </w:pPr>
      <w:ins w:id="1969" w:author="AlastairF" w:date="2020-11-02T09:38:00Z">
        <w:r>
          <w:t>t</w:t>
        </w:r>
        <w:r w:rsidRPr="00B97C87">
          <w:t xml:space="preserve">rend in occupancy (λ) </w:t>
        </w:r>
        <w:r>
          <w:t xml:space="preserve">for </w:t>
        </w:r>
      </w:ins>
      <w:ins w:id="1970" w:author="AlastairF" w:date="2020-11-02T09:39:00Z">
        <w:r>
          <w:t>peregrine falcons is stable</w:t>
        </w:r>
      </w:ins>
      <w:ins w:id="1971" w:author="AlastairF" w:date="2020-11-02T15:36:00Z">
        <w:r w:rsidR="009B7613">
          <w:t>, with low among-year variation</w:t>
        </w:r>
      </w:ins>
      <w:ins w:id="1972" w:author="AlastairF" w:date="2020-11-03T13:18:00Z">
        <w:r w:rsidR="009733F4">
          <w:t xml:space="preserve">, and among the </w:t>
        </w:r>
      </w:ins>
      <w:ins w:id="1973" w:author="AlastairF" w:date="2020-11-03T13:19:00Z">
        <w:r w:rsidR="009733F4">
          <w:t>environmental</w:t>
        </w:r>
      </w:ins>
      <w:ins w:id="1974" w:author="AlastairF" w:date="2020-11-03T13:18:00Z">
        <w:r w:rsidR="009733F4">
          <w:t xml:space="preserve"> </w:t>
        </w:r>
      </w:ins>
      <w:ins w:id="1975" w:author="AlastairF" w:date="2020-11-03T13:19:00Z">
        <w:r w:rsidR="009733F4">
          <w:t>covariates tested, NDVI had the greatest explanatory power.</w:t>
        </w:r>
      </w:ins>
    </w:p>
    <w:p w14:paraId="74A5BACB" w14:textId="51B685FF" w:rsidR="00A078C4" w:rsidRDefault="00B97C87" w:rsidP="00B97C87">
      <w:pPr>
        <w:pStyle w:val="ListBullet"/>
        <w:rPr>
          <w:ins w:id="1976" w:author="AlastairF" w:date="2020-11-03T13:26:00Z"/>
        </w:rPr>
      </w:pPr>
      <w:ins w:id="1977" w:author="AlastairF" w:date="2020-11-02T09:40:00Z">
        <w:r>
          <w:t>t</w:t>
        </w:r>
        <w:r w:rsidRPr="00B97C87">
          <w:t xml:space="preserve">rend in occupancy (λ) </w:t>
        </w:r>
        <w:r>
          <w:t xml:space="preserve">for </w:t>
        </w:r>
      </w:ins>
      <w:ins w:id="1978" w:author="AlastairF" w:date="2020-11-02T09:41:00Z">
        <w:r>
          <w:t xml:space="preserve">rough-legged hawks </w:t>
        </w:r>
      </w:ins>
      <w:ins w:id="1979" w:author="AlastairF" w:date="2020-11-02T09:40:00Z">
        <w:r>
          <w:t>is stable</w:t>
        </w:r>
      </w:ins>
      <w:ins w:id="1980" w:author="AlastairF" w:date="2020-11-02T15:36:00Z">
        <w:r w:rsidR="009B7613">
          <w:t>, with high among-year variation</w:t>
        </w:r>
      </w:ins>
      <w:ins w:id="1981" w:author="AlastairF" w:date="2020-11-03T13:20:00Z">
        <w:r w:rsidR="009733F4">
          <w:t xml:space="preserve">, </w:t>
        </w:r>
        <w:r w:rsidR="009733F4" w:rsidRPr="009733F4">
          <w:t xml:space="preserve">and </w:t>
        </w:r>
        <w:r w:rsidR="009733F4">
          <w:t xml:space="preserve">none of the </w:t>
        </w:r>
        <w:r w:rsidR="009733F4" w:rsidRPr="009733F4">
          <w:t>environmental covariates tested</w:t>
        </w:r>
        <w:r w:rsidR="009733F4">
          <w:t xml:space="preserve"> were important. </w:t>
        </w:r>
      </w:ins>
      <w:ins w:id="1982" w:author="AlastairF" w:date="2020-11-03T13:21:00Z">
        <w:r w:rsidR="009733F4" w:rsidRPr="009733F4">
          <w:t>time (captures effect of an important missing covariate)</w:t>
        </w:r>
      </w:ins>
      <w:ins w:id="1983" w:author="AlastairF" w:date="2020-11-03T13:26:00Z">
        <w:r w:rsidR="009733F4">
          <w:t>.</w:t>
        </w:r>
      </w:ins>
    </w:p>
    <w:p w14:paraId="623F77E1" w14:textId="77777777" w:rsidR="009733F4" w:rsidRDefault="009733F4" w:rsidP="00B97C87">
      <w:pPr>
        <w:pStyle w:val="ListBullet"/>
        <w:rPr>
          <w:ins w:id="1984" w:author="AlastairF" w:date="2020-10-31T12:26:00Z"/>
        </w:rPr>
      </w:pPr>
    </w:p>
    <w:p w14:paraId="18ED4BE2" w14:textId="64808835" w:rsidR="00DF37B5" w:rsidRPr="00CD3527" w:rsidDel="009B7613" w:rsidRDefault="00DF37B5" w:rsidP="00DF37B5">
      <w:pPr>
        <w:pStyle w:val="BodyText-EDI"/>
        <w:rPr>
          <w:del w:id="1985" w:author="AlastairF" w:date="2020-11-02T15:40:00Z"/>
        </w:rPr>
      </w:pPr>
      <w:del w:id="1986" w:author="AlastairF" w:date="2020-11-02T15:40:00Z">
        <w:r w:rsidRPr="00CD3527" w:rsidDel="009B7613">
          <w:delText>The raptor section continues to address two main issues raised previously by reviewers: 1) clearly defining</w:delText>
        </w:r>
        <w:r w:rsidRPr="00660882" w:rsidDel="009B7613">
          <w:delText xml:space="preserve"> terminology; and 2) accounting for the effect of increased detection of alternative nesting sites on occupancy and reproductive success</w:delText>
        </w:r>
      </w:del>
      <w:ins w:id="1987" w:author="Erik Hedlin" w:date="2020-10-20T11:29:00Z">
        <w:del w:id="1988" w:author="AlastairF" w:date="2020-11-02T15:40:00Z">
          <w:r w:rsidR="00C56B26" w:rsidRPr="00CD3527" w:rsidDel="009B7613">
            <w:delText xml:space="preserve">Raptor </w:delText>
          </w:r>
        </w:del>
      </w:ins>
      <w:del w:id="1989" w:author="AlastairF" w:date="2020-11-02T15:40:00Z">
        <w:r w:rsidR="00660882" w:rsidDel="009B7613">
          <w:delText xml:space="preserve">nesting </w:delText>
        </w:r>
      </w:del>
      <w:ins w:id="1990" w:author="Erik Hedlin" w:date="2020-10-20T11:29:00Z">
        <w:del w:id="1991" w:author="AlastairF" w:date="2020-11-02T15:40:00Z">
          <w:r w:rsidR="00C56B26" w:rsidRPr="00CD3527" w:rsidDel="009B7613">
            <w:delText xml:space="preserve">site occupancy and productivity </w:delText>
          </w:r>
        </w:del>
      </w:ins>
      <w:ins w:id="1992" w:author="Erik Hedlin" w:date="2020-10-20T11:30:00Z">
        <w:del w:id="1993" w:author="AlastairF" w:date="2020-11-02T15:40:00Z">
          <w:r w:rsidR="00C56B26" w:rsidRPr="00CD3527" w:rsidDel="009B7613">
            <w:delText xml:space="preserve">in 2020 </w:delText>
          </w:r>
        </w:del>
      </w:ins>
      <w:ins w:id="1994" w:author="Erik Hedlin" w:date="2020-10-20T11:29:00Z">
        <w:del w:id="1995" w:author="AlastairF" w:date="2020-11-02T15:40:00Z">
          <w:r w:rsidR="00C56B26" w:rsidRPr="00CD3527" w:rsidDel="009B7613">
            <w:delText xml:space="preserve">was </w:delText>
          </w:r>
        </w:del>
      </w:ins>
      <w:ins w:id="1996" w:author="Erik Hedlin" w:date="2020-10-20T11:30:00Z">
        <w:del w:id="1997" w:author="AlastairF" w:date="2020-11-02T15:40:00Z">
          <w:r w:rsidR="00C56B26" w:rsidRPr="00CD3527" w:rsidDel="009B7613">
            <w:delText xml:space="preserve">among the highest observed since 2012. Rough-legged hawks </w:delText>
          </w:r>
        </w:del>
      </w:ins>
      <w:del w:id="1998" w:author="AlastairF" w:date="2020-10-30T12:15:00Z">
        <w:r w:rsidR="00660882" w:rsidDel="006A621A">
          <w:delText>increased by</w:delText>
        </w:r>
      </w:del>
      <w:del w:id="1999" w:author="AlastairF" w:date="2020-10-30T12:44:00Z">
        <w:r w:rsidR="00660882" w:rsidDel="005E5C9E">
          <w:delText xml:space="preserve"> </w:delText>
        </w:r>
      </w:del>
      <w:ins w:id="2000" w:author="Erik Hedlin" w:date="2020-10-20T11:30:00Z">
        <w:del w:id="2001" w:author="AlastairF" w:date="2020-11-02T15:40:00Z">
          <w:r w:rsidR="00C56B26" w:rsidRPr="00CD3527" w:rsidDel="009B7613">
            <w:delText xml:space="preserve">27 nestlings </w:delText>
          </w:r>
        </w:del>
      </w:ins>
      <w:del w:id="2002" w:author="AlastairF" w:date="2020-10-30T12:45:00Z">
        <w:r w:rsidR="00660882" w:rsidDel="005E5C9E">
          <w:delText>compared to</w:delText>
        </w:r>
      </w:del>
      <w:ins w:id="2003" w:author="Erik Hedlin" w:date="2020-10-20T11:30:00Z">
        <w:del w:id="2004" w:author="AlastairF" w:date="2020-10-30T12:45:00Z">
          <w:r w:rsidR="00C56B26" w:rsidRPr="00CD3527" w:rsidDel="005E5C9E">
            <w:delText xml:space="preserve"> </w:delText>
          </w:r>
        </w:del>
        <w:del w:id="2005" w:author="AlastairF" w:date="2020-11-02T15:40:00Z">
          <w:r w:rsidR="00C56B26" w:rsidRPr="00CD3527" w:rsidDel="009B7613">
            <w:delText>the previous high</w:delText>
          </w:r>
        </w:del>
      </w:ins>
      <w:ins w:id="2006" w:author="Erik Hedlin" w:date="2020-10-20T11:31:00Z">
        <w:del w:id="2007" w:author="AlastairF" w:date="2020-10-30T13:14:00Z">
          <w:r w:rsidR="00C56B26" w:rsidRPr="00CD3527" w:rsidDel="005618AC">
            <w:delText xml:space="preserve">, and </w:delText>
          </w:r>
        </w:del>
        <w:del w:id="2008" w:author="AlastairF" w:date="2020-11-02T15:40:00Z">
          <w:r w:rsidR="00C56B26" w:rsidRPr="00CD3527" w:rsidDel="009B7613">
            <w:delText>peregrine falcons</w:delText>
          </w:r>
        </w:del>
      </w:ins>
      <w:ins w:id="2009" w:author="Erik Hedlin" w:date="2020-10-20T11:32:00Z">
        <w:del w:id="2010" w:author="AlastairF" w:date="2020-11-02T15:40:00Z">
          <w:r w:rsidR="00C56B26" w:rsidRPr="00CD3527" w:rsidDel="009B7613">
            <w:delText xml:space="preserve"> </w:delText>
          </w:r>
        </w:del>
        <w:del w:id="2011" w:author="AlastairF" w:date="2020-10-30T12:13:00Z">
          <w:r w:rsidR="00C56B26" w:rsidRPr="00CD3527" w:rsidDel="006A621A">
            <w:delText>were</w:delText>
          </w:r>
        </w:del>
        <w:del w:id="2012" w:author="AlastairF" w:date="2020-11-02T15:40:00Z">
          <w:r w:rsidR="00C56B26" w:rsidRPr="00CD3527" w:rsidDel="009B7613">
            <w:delText xml:space="preserve"> 2 nestlings </w:delText>
          </w:r>
        </w:del>
        <w:del w:id="2013" w:author="AlastairF" w:date="2020-10-30T13:14:00Z">
          <w:r w:rsidR="00C56B26" w:rsidRPr="00CD3527" w:rsidDel="005618AC">
            <w:delText>short of</w:delText>
          </w:r>
        </w:del>
        <w:del w:id="2014" w:author="AlastairF" w:date="2020-11-02T15:40:00Z">
          <w:r w:rsidR="00C56B26" w:rsidRPr="00CD3527" w:rsidDel="009B7613">
            <w:delText xml:space="preserve"> the</w:delText>
          </w:r>
        </w:del>
        <w:del w:id="2015" w:author="AlastairF" w:date="2020-10-30T12:13:00Z">
          <w:r w:rsidR="00C56B26" w:rsidRPr="00CD3527" w:rsidDel="006A621A">
            <w:delText>ir</w:delText>
          </w:r>
        </w:del>
        <w:del w:id="2016" w:author="AlastairF" w:date="2020-11-02T15:40:00Z">
          <w:r w:rsidR="00C56B26" w:rsidRPr="00CD3527" w:rsidDel="009B7613">
            <w:delText xml:space="preserve"> previous </w:delText>
          </w:r>
        </w:del>
        <w:del w:id="2017" w:author="AlastairF" w:date="2020-10-30T12:13:00Z">
          <w:r w:rsidR="00C56B26" w:rsidRPr="00CD3527" w:rsidDel="006A621A">
            <w:delText>record</w:delText>
          </w:r>
        </w:del>
        <w:del w:id="2018" w:author="AlastairF" w:date="2020-11-02T15:40:00Z">
          <w:r w:rsidR="00C56B26" w:rsidRPr="00CD3527" w:rsidDel="009B7613">
            <w:delText xml:space="preserve"> (114</w:delText>
          </w:r>
        </w:del>
        <w:del w:id="2019" w:author="AlastairF" w:date="2020-10-30T12:14:00Z">
          <w:r w:rsidR="00C56B26" w:rsidRPr="00CD3527" w:rsidDel="006A621A">
            <w:delText xml:space="preserve"> in </w:delText>
          </w:r>
          <w:r w:rsidR="006A7656" w:rsidRPr="00CD3527" w:rsidDel="006A621A">
            <w:delText>2016</w:delText>
          </w:r>
        </w:del>
        <w:del w:id="2020" w:author="AlastairF" w:date="2020-11-02T15:40:00Z">
          <w:r w:rsidR="006A7656" w:rsidRPr="00CD3527" w:rsidDel="009B7613">
            <w:delText xml:space="preserve">). </w:delText>
          </w:r>
        </w:del>
        <w:del w:id="2021" w:author="AlastairF" w:date="2020-10-30T13:16:00Z">
          <w:r w:rsidR="006A7656" w:rsidRPr="00CD3527" w:rsidDel="005618AC">
            <w:delText xml:space="preserve">Such high </w:delText>
          </w:r>
        </w:del>
      </w:ins>
      <w:ins w:id="2022" w:author="Erik Hedlin" w:date="2020-10-20T11:33:00Z">
        <w:del w:id="2023" w:author="AlastairF" w:date="2020-10-30T13:16:00Z">
          <w:r w:rsidR="006A7656" w:rsidRPr="00CD3527" w:rsidDel="005618AC">
            <w:delText>estimates of occupancy and productivity suggests that the RMA experienced higher than normal prey availability</w:delText>
          </w:r>
        </w:del>
      </w:ins>
      <w:ins w:id="2024" w:author="Erik Hedlin" w:date="2020-10-20T11:34:00Z">
        <w:del w:id="2025" w:author="AlastairF" w:date="2020-10-30T13:16:00Z">
          <w:r w:rsidR="006A7656" w:rsidRPr="00CD3527" w:rsidDel="005618AC">
            <w:delText xml:space="preserve"> – a fact corroborated b</w:delText>
          </w:r>
        </w:del>
      </w:ins>
      <w:ins w:id="2026" w:author="Erik Hedlin" w:date="2020-10-20T11:35:00Z">
        <w:del w:id="2027" w:author="AlastairF" w:date="2020-10-30T13:16:00Z">
          <w:r w:rsidR="006A7656" w:rsidRPr="00CD3527" w:rsidDel="005618AC">
            <w:delText>y increased small mammal detections -</w:delText>
          </w:r>
        </w:del>
      </w:ins>
      <w:ins w:id="2028" w:author="Erik Hedlin" w:date="2020-10-20T11:33:00Z">
        <w:del w:id="2029" w:author="AlastairF" w:date="2020-10-30T13:16:00Z">
          <w:r w:rsidR="006A7656" w:rsidRPr="00CD3527" w:rsidDel="005618AC">
            <w:delText xml:space="preserve"> </w:delText>
          </w:r>
        </w:del>
      </w:ins>
      <w:ins w:id="2030" w:author="Erik Hedlin" w:date="2020-10-20T11:34:00Z">
        <w:del w:id="2031" w:author="AlastairF" w:date="2020-10-30T13:16:00Z">
          <w:r w:rsidR="006A7656" w:rsidRPr="00CD3527" w:rsidDel="005618AC">
            <w:delText xml:space="preserve">and </w:delText>
          </w:r>
        </w:del>
      </w:ins>
      <w:ins w:id="2032" w:author="Erik Hedlin" w:date="2020-10-20T11:33:00Z">
        <w:del w:id="2033" w:author="AlastairF" w:date="2020-10-30T13:16:00Z">
          <w:r w:rsidR="006A7656" w:rsidRPr="00CD3527" w:rsidDel="005618AC">
            <w:delText xml:space="preserve">with </w:delText>
          </w:r>
        </w:del>
      </w:ins>
      <w:ins w:id="2034" w:author="Erik Hedlin" w:date="2020-10-20T11:34:00Z">
        <w:del w:id="2035" w:author="AlastairF" w:date="2020-10-30T13:16:00Z">
          <w:r w:rsidR="006A7656" w:rsidRPr="00CD3527" w:rsidDel="005618AC">
            <w:delText xml:space="preserve">non-disruptive weather conditions. </w:delText>
          </w:r>
        </w:del>
      </w:ins>
      <w:ins w:id="2036" w:author="Erik Hedlin" w:date="2020-10-20T11:35:00Z">
        <w:del w:id="2037" w:author="AlastairF" w:date="2020-10-30T13:16:00Z">
          <w:r w:rsidR="006A7656" w:rsidRPr="00CD3527" w:rsidDel="005618AC">
            <w:delText>__ talk about avian surveys here__</w:delText>
          </w:r>
        </w:del>
      </w:ins>
      <w:ins w:id="2038" w:author="Erik Hedlin" w:date="2020-10-20T11:36:00Z">
        <w:del w:id="2039" w:author="AlastairF" w:date="2020-10-30T13:16:00Z">
          <w:r w:rsidR="006A7656" w:rsidRPr="00CD3527" w:rsidDel="005618AC">
            <w:delText xml:space="preserve">. </w:delText>
          </w:r>
        </w:del>
      </w:ins>
      <w:del w:id="2040" w:author="AlastairF" w:date="2020-10-30T13:16:00Z">
        <w:r w:rsidRPr="00660882" w:rsidDel="005618AC">
          <w:delText>. Although annual variation in reproductive success for Peregrine Falcons and Rough-legged Hawks is apparent, it is most likely representative of natural variability associated with variation in prey availability and weather rather than due to the influence of anthropogenic disturbance. A potential ongoing decline in Peregrine Falcon occupancy and</w:delText>
        </w:r>
        <w:r w:rsidRPr="00660882" w:rsidDel="005618AC">
          <w:rPr>
            <w:noProof/>
          </w:rPr>
          <w:delText xml:space="preserve"> weak evidence that distance to disturbance may be associated with reduced reproductive success, flagged in 2018, does not appear warranted with the additional data collected in 2019</w:delText>
        </w:r>
      </w:del>
      <w:del w:id="2041" w:author="AlastairF" w:date="2020-11-02T15:40:00Z">
        <w:r w:rsidRPr="00660882" w:rsidDel="009B7613">
          <w:delText xml:space="preserve">. For Rough-legged Hawks, occupancy </w:delText>
        </w:r>
      </w:del>
      <w:del w:id="2042" w:author="AlastairF" w:date="2020-10-30T13:18:00Z">
        <w:r w:rsidRPr="00660882" w:rsidDel="005618AC">
          <w:delText xml:space="preserve">continues to appear to be </w:delText>
        </w:r>
      </w:del>
      <w:del w:id="2043" w:author="AlastairF" w:date="2020-10-30T13:24:00Z">
        <w:r w:rsidRPr="00660882" w:rsidDel="00BE6419">
          <w:delText>cyclical (</w:delText>
        </w:r>
      </w:del>
      <w:del w:id="2044" w:author="AlastairF" w:date="2020-11-02T15:40:00Z">
        <w:r w:rsidRPr="00660882" w:rsidDel="009B7613">
          <w:delText>approximately 4</w:delText>
        </w:r>
      </w:del>
      <w:del w:id="2045" w:author="AlastairF" w:date="2020-10-30T13:24:00Z">
        <w:r w:rsidRPr="00660882" w:rsidDel="00BE6419">
          <w:delText>-</w:delText>
        </w:r>
      </w:del>
      <w:del w:id="2046" w:author="AlastairF" w:date="2020-11-02T15:40:00Z">
        <w:r w:rsidRPr="00660882" w:rsidDel="009B7613">
          <w:delText>year</w:delText>
        </w:r>
      </w:del>
      <w:del w:id="2047" w:author="AlastairF" w:date="2020-10-30T13:24:00Z">
        <w:r w:rsidRPr="00660882" w:rsidDel="00BE6419">
          <w:delText xml:space="preserve"> oscillation)</w:delText>
        </w:r>
      </w:del>
      <w:del w:id="2048" w:author="AlastairF" w:date="2020-11-02T15:40:00Z">
        <w:r w:rsidRPr="00660882" w:rsidDel="009B7613">
          <w:delText>,</w:delText>
        </w:r>
      </w:del>
      <w:del w:id="2049" w:author="AlastairF" w:date="2020-10-30T13:19:00Z">
        <w:r w:rsidRPr="00660882" w:rsidDel="005618AC">
          <w:delText xml:space="preserve"> although the anticipated 2019 upswing in Rough-legged Hawk occupancy and reproductive success was not detected</w:delText>
        </w:r>
      </w:del>
      <w:del w:id="2050" w:author="AlastairF" w:date="2020-11-02T15:40:00Z">
        <w:r w:rsidRPr="00660882" w:rsidDel="009B7613">
          <w:delText>. Small mammal monitoring indicated that lemming</w:delText>
        </w:r>
      </w:del>
      <w:del w:id="2051" w:author="AlastairF" w:date="2020-10-30T13:21:00Z">
        <w:r w:rsidRPr="00660882" w:rsidDel="005618AC">
          <w:delText xml:space="preserve">s and voles </w:delText>
        </w:r>
      </w:del>
      <w:del w:id="2052" w:author="AlastairF" w:date="2020-10-30T13:20:00Z">
        <w:r w:rsidRPr="00660882" w:rsidDel="005618AC">
          <w:delText>remained at low abundance levels</w:delText>
        </w:r>
      </w:del>
      <w:del w:id="2053" w:author="AlastairF" w:date="2020-10-30T13:22:00Z">
        <w:r w:rsidRPr="00660882" w:rsidDel="00BE6419">
          <w:delText xml:space="preserve">, </w:delText>
        </w:r>
      </w:del>
      <w:del w:id="2054" w:author="AlastairF" w:date="2020-11-02T15:40:00Z">
        <w:r w:rsidRPr="00660882" w:rsidDel="009B7613">
          <w:delText xml:space="preserve">which </w:delText>
        </w:r>
      </w:del>
      <w:del w:id="2055" w:author="AlastairF" w:date="2020-10-30T13:26:00Z">
        <w:r w:rsidRPr="00660882" w:rsidDel="00BE6419">
          <w:delText>strongly suggests that occupancy (and therefore count of nestlings) is associated with the natural small mammal cycle</w:delText>
        </w:r>
      </w:del>
      <w:del w:id="2056" w:author="AlastairF" w:date="2020-10-30T13:23:00Z">
        <w:r w:rsidRPr="00660882" w:rsidDel="00BE6419">
          <w:delText xml:space="preserve"> </w:delText>
        </w:r>
        <w:r w:rsidRPr="00CD3527" w:rsidDel="00BE6419">
          <w:fldChar w:fldCharType="begin"/>
        </w:r>
        <w:r w:rsidRPr="00CD3527" w:rsidDel="00BE6419">
          <w:rPr>
            <w:highlight w:val="yellow"/>
          </w:rPr>
          <w:del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delInstrText>
        </w:r>
        <w:r w:rsidRPr="00CD3527" w:rsidDel="00BE6419">
          <w:fldChar w:fldCharType="separate"/>
        </w:r>
        <w:r w:rsidRPr="00CD3527" w:rsidDel="00BE6419">
          <w:delText>(Gilg et al. 2003)</w:delText>
        </w:r>
        <w:r w:rsidRPr="00CD3527" w:rsidDel="00BE6419">
          <w:fldChar w:fldCharType="end"/>
        </w:r>
      </w:del>
      <w:del w:id="2057" w:author="AlastairF" w:date="2020-11-02T15:40:00Z">
        <w:r w:rsidRPr="00CD3527" w:rsidDel="009B7613">
          <w:delText>.</w:delText>
        </w:r>
      </w:del>
    </w:p>
    <w:p w14:paraId="6284D42C" w14:textId="641EE572" w:rsidR="00DF37B5" w:rsidRPr="00CD3527" w:rsidDel="00BB4CA5" w:rsidRDefault="00DF37B5" w:rsidP="00DF37B5">
      <w:pPr>
        <w:pStyle w:val="BodyText-EDI"/>
        <w:rPr>
          <w:del w:id="2058" w:author="AlastairF" w:date="2020-10-30T13:39:00Z"/>
        </w:rPr>
      </w:pPr>
      <w:del w:id="2059" w:author="AlastairF" w:date="2020-10-30T13:39:00Z">
        <w:r w:rsidRPr="00CD3527" w:rsidDel="00BB4CA5">
          <w:delText>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neighbour individually, and as an interaction, it appears that there is no negative effect of these factors on occupancy (i.e., estimates ± standard errors of λ overlap with 1.0) or reproductive success.</w:delText>
        </w:r>
      </w:del>
    </w:p>
    <w:p w14:paraId="1CCC893B" w14:textId="7851D960" w:rsidR="00DF37B5" w:rsidRPr="00CD3527" w:rsidDel="009B7613" w:rsidRDefault="00DF37B5" w:rsidP="00DF37B5">
      <w:pPr>
        <w:pStyle w:val="BodyText-EDI"/>
        <w:rPr>
          <w:del w:id="2060" w:author="AlastairF" w:date="2020-11-02T15:40:00Z"/>
        </w:rPr>
      </w:pPr>
      <w:del w:id="2061" w:author="AlastairF" w:date="2020-11-02T15:40:00Z">
        <w:r w:rsidRPr="00CD3527" w:rsidDel="009B7613">
          <w:delTex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delText>
        </w:r>
      </w:del>
    </w:p>
    <w:p w14:paraId="6DB96FD4" w14:textId="308E9148" w:rsidR="00DF37B5" w:rsidRPr="00CD3527" w:rsidDel="009733F4" w:rsidRDefault="00DF37B5" w:rsidP="00DF37B5">
      <w:pPr>
        <w:pStyle w:val="Heading3"/>
        <w:rPr>
          <w:del w:id="2062" w:author="AlastairF" w:date="2020-11-03T13:26:00Z"/>
        </w:rPr>
      </w:pPr>
      <w:bookmarkStart w:id="2063" w:name="_Toc46996156"/>
      <w:del w:id="2064" w:author="AlastairF" w:date="2020-11-03T13:26:00Z">
        <w:r w:rsidRPr="00CD3527" w:rsidDel="009733F4">
          <w:delText>Inter-Annual Trends</w:delText>
        </w:r>
        <w:bookmarkEnd w:id="2063"/>
      </w:del>
    </w:p>
    <w:p w14:paraId="7E03F838" w14:textId="062A3357" w:rsidR="00DF37B5" w:rsidDel="009733F4" w:rsidRDefault="00DF37B5" w:rsidP="00DF37B5">
      <w:pPr>
        <w:pStyle w:val="BodyText-EDI"/>
        <w:rPr>
          <w:del w:id="2065" w:author="AlastairF" w:date="2020-11-03T13:26:00Z"/>
        </w:rPr>
      </w:pPr>
      <w:del w:id="2066" w:author="AlastairF" w:date="2020-11-03T13:26:00Z">
        <w:r w:rsidRPr="00CD3527" w:rsidDel="009733F4">
          <w:delTex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microtine rodents, which are known to cycle approximately every four years. Occupancy of potential nesting sites by Gyrfalcons in the RMA </w:delText>
        </w:r>
        <w:r w:rsidRPr="00CD3527" w:rsidDel="009733F4">
          <w:rPr>
            <w:noProof/>
          </w:rPr>
          <w:delText>have</w:delText>
        </w:r>
        <w:r w:rsidRPr="00CD3527" w:rsidDel="009733F4">
          <w:delText xml:space="preserve"> been too low to monitor annual trends. At the population level, on-going monitoring suggests that distance to disturbance and distance to nearest neighbour (individually and as an interaction) have no negative effect on occupancy or reproductive success for Peregrine Falcons and </w:delText>
        </w:r>
        <w:r w:rsidRPr="00CD3527" w:rsidDel="009733F4">
          <w:rPr>
            <w:noProof/>
          </w:rPr>
          <w:delText>Rough-legged</w:delText>
        </w:r>
        <w:r w:rsidRPr="00CD3527" w:rsidDel="009733F4">
          <w:delText xml:space="preserve"> </w:delText>
        </w:r>
        <w:r w:rsidRPr="00CD3527" w:rsidDel="009733F4">
          <w:rPr>
            <w:noProof/>
          </w:rPr>
          <w:delText>Hawk</w:delText>
        </w:r>
        <w:r w:rsidRPr="00CD3527" w:rsidDel="009733F4">
          <w:delText>s.</w:delText>
        </w:r>
        <w:r w:rsidRPr="00AF0258" w:rsidDel="009733F4">
          <w:delText xml:space="preserve"> </w:delText>
        </w:r>
      </w:del>
    </w:p>
    <w:p w14:paraId="2F84F97E" w14:textId="77777777" w:rsidR="005B4E6B" w:rsidRPr="00DF37B5" w:rsidRDefault="005B4E6B" w:rsidP="00DF37B5"/>
    <w:sectPr w:rsidR="005B4E6B" w:rsidRPr="00DF37B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AlastairF" w:date="2020-10-21T15:00:00Z" w:initials="A">
    <w:p w14:paraId="1B6201C6" w14:textId="0B1AB9CE" w:rsidR="004325F2" w:rsidRDefault="004325F2">
      <w:pPr>
        <w:pStyle w:val="CommentText"/>
      </w:pPr>
      <w:r>
        <w:rPr>
          <w:rStyle w:val="CommentReference"/>
        </w:rPr>
        <w:annotationRef/>
      </w:r>
      <w:r>
        <w:t>EDI to update</w:t>
      </w:r>
    </w:p>
  </w:comment>
  <w:comment w:id="189" w:author="AlastairF" w:date="2020-10-21T15:30:00Z" w:initials="A">
    <w:p w14:paraId="0CB026BE" w14:textId="69C55695" w:rsidR="004325F2" w:rsidRDefault="004325F2">
      <w:pPr>
        <w:pStyle w:val="CommentText"/>
      </w:pPr>
      <w:r>
        <w:rPr>
          <w:rStyle w:val="CommentReference"/>
        </w:rPr>
        <w:annotationRef/>
      </w:r>
      <w:r>
        <w:t>Erik, looks like this may no longer be the case?</w:t>
      </w:r>
    </w:p>
    <w:p w14:paraId="70F8FDAE" w14:textId="77777777" w:rsidR="004325F2" w:rsidRDefault="004325F2">
      <w:pPr>
        <w:pStyle w:val="CommentText"/>
      </w:pPr>
    </w:p>
    <w:p w14:paraId="7515851C" w14:textId="52122FDC" w:rsidR="004325F2" w:rsidRDefault="004325F2">
      <w:pPr>
        <w:pStyle w:val="CommentText"/>
      </w:pPr>
      <w:r>
        <w:t>Now, five?</w:t>
      </w:r>
    </w:p>
  </w:comment>
  <w:comment w:id="200" w:author="AlastairF" w:date="2020-10-29T17:26:00Z" w:initials="A">
    <w:p w14:paraId="795B9640" w14:textId="1CE2A5EE" w:rsidR="004325F2" w:rsidRDefault="004325F2">
      <w:pPr>
        <w:pStyle w:val="CommentText"/>
      </w:pPr>
      <w:r>
        <w:rPr>
          <w:rStyle w:val="CommentReference"/>
        </w:rPr>
        <w:annotationRef/>
      </w:r>
      <w:r>
        <w:t>Erik, now no interactions?</w:t>
      </w:r>
    </w:p>
  </w:comment>
  <w:comment w:id="369" w:author="AlastairF" w:date="2020-10-21T15:44:00Z" w:initials="A">
    <w:p w14:paraId="269ED25E" w14:textId="5A86FCF8" w:rsidR="004325F2" w:rsidRDefault="004325F2">
      <w:pPr>
        <w:pStyle w:val="CommentText"/>
      </w:pPr>
      <w:r>
        <w:rPr>
          <w:rStyle w:val="CommentReference"/>
        </w:rPr>
        <w:annotationRef/>
      </w:r>
      <w:r>
        <w:t xml:space="preserve">Something missing here. </w:t>
      </w:r>
    </w:p>
  </w:comment>
  <w:comment w:id="370" w:author="Erik Hedlin" w:date="2020-11-12T09:01:00Z" w:initials="EH">
    <w:p w14:paraId="2D47E249" w14:textId="27DDBEBA" w:rsidR="004325F2" w:rsidRDefault="004325F2">
      <w:pPr>
        <w:pStyle w:val="CommentText"/>
      </w:pPr>
      <w:r>
        <w:rPr>
          <w:rStyle w:val="CommentReference"/>
        </w:rPr>
        <w:annotationRef/>
      </w:r>
      <w:r>
        <w:t xml:space="preserve">It’s correct, but </w:t>
      </w:r>
      <w:proofErr w:type="spellStart"/>
      <w:proofErr w:type="gramStart"/>
      <w:r>
        <w:t>I”ll</w:t>
      </w:r>
      <w:proofErr w:type="spellEnd"/>
      <w:proofErr w:type="gramEnd"/>
      <w:r>
        <w:t xml:space="preserve"> try to improve the wording.</w:t>
      </w:r>
    </w:p>
  </w:comment>
  <w:comment w:id="410" w:author="AlastairF" w:date="2020-10-29T09:57:00Z" w:initials="A">
    <w:p w14:paraId="37877199" w14:textId="5324E7DC" w:rsidR="004325F2" w:rsidRDefault="004325F2">
      <w:pPr>
        <w:pStyle w:val="CommentText"/>
      </w:pPr>
      <w:r>
        <w:rPr>
          <w:rStyle w:val="CommentReference"/>
        </w:rPr>
        <w:annotationRef/>
      </w:r>
      <w:r>
        <w:t>Why 3500m?</w:t>
      </w:r>
    </w:p>
  </w:comment>
  <w:comment w:id="411" w:author="Erik Hedlin" w:date="2020-11-12T09:06:00Z" w:initials="EH">
    <w:p w14:paraId="49DFC946" w14:textId="3B45B0D6" w:rsidR="004325F2" w:rsidRDefault="004325F2">
      <w:pPr>
        <w:pStyle w:val="CommentText"/>
      </w:pPr>
      <w:r>
        <w:rPr>
          <w:rStyle w:val="CommentReference"/>
        </w:rPr>
        <w:annotationRef/>
      </w:r>
      <w:r>
        <w:t>A bit arbitrary, wasn’t sure what buffer size to use.</w:t>
      </w:r>
    </w:p>
  </w:comment>
  <w:comment w:id="576" w:author="AlastairF" w:date="2020-10-29T10:13:00Z" w:initials="A">
    <w:p w14:paraId="7F0FDA91" w14:textId="69225C8E" w:rsidR="004325F2" w:rsidRDefault="004325F2">
      <w:pPr>
        <w:pStyle w:val="CommentText"/>
      </w:pPr>
      <w:r>
        <w:rPr>
          <w:rStyle w:val="CommentReference"/>
        </w:rPr>
        <w:annotationRef/>
      </w:r>
      <w:r>
        <w:t>So, 16 or more?</w:t>
      </w:r>
    </w:p>
  </w:comment>
  <w:comment w:id="577" w:author="Erik Hedlin" w:date="2020-11-12T09:08:00Z" w:initials="EH">
    <w:p w14:paraId="7B9DDD9A" w14:textId="08CA3CD4" w:rsidR="004325F2" w:rsidRDefault="004325F2">
      <w:pPr>
        <w:pStyle w:val="CommentText"/>
      </w:pPr>
      <w:r>
        <w:rPr>
          <w:rStyle w:val="CommentReference"/>
        </w:rPr>
        <w:annotationRef/>
      </w:r>
      <w:r>
        <w:t>correct</w:t>
      </w:r>
    </w:p>
  </w:comment>
  <w:comment w:id="833" w:author="AlastairF" w:date="2020-11-05T14:21:00Z" w:initials="A">
    <w:p w14:paraId="653BF82B" w14:textId="5CEE6D44" w:rsidR="004325F2" w:rsidRDefault="004325F2">
      <w:pPr>
        <w:pStyle w:val="CommentText"/>
      </w:pPr>
      <w:r>
        <w:rPr>
          <w:rStyle w:val="CommentReference"/>
        </w:rPr>
        <w:annotationRef/>
      </w:r>
      <w:r>
        <w:t>Erik to send to al.</w:t>
      </w:r>
    </w:p>
  </w:comment>
  <w:comment w:id="1124" w:author="AlastairF" w:date="2020-10-29T15:45:00Z" w:initials="A">
    <w:p w14:paraId="0B897B02" w14:textId="5BFAD7DE" w:rsidR="004325F2" w:rsidRDefault="004325F2">
      <w:pPr>
        <w:pStyle w:val="CommentText"/>
      </w:pPr>
      <w:r>
        <w:rPr>
          <w:rStyle w:val="CommentReference"/>
        </w:rPr>
        <w:annotationRef/>
      </w:r>
      <w:r>
        <w:t>Erik?</w:t>
      </w:r>
    </w:p>
  </w:comment>
  <w:comment w:id="1125" w:author="Erik Hedlin" w:date="2020-11-12T10:02:00Z" w:initials="EH">
    <w:p w14:paraId="546E41EC" w14:textId="5338ED9D" w:rsidR="00707919" w:rsidRDefault="00707919">
      <w:pPr>
        <w:pStyle w:val="CommentText"/>
      </w:pPr>
      <w:r>
        <w:rPr>
          <w:rStyle w:val="CommentReference"/>
        </w:rPr>
        <w:annotationRef/>
      </w:r>
      <w:r>
        <w:t>Updated. Had the work done but forgot to change the values</w:t>
      </w:r>
    </w:p>
  </w:comment>
  <w:comment w:id="1130" w:author="AlastairF" w:date="2020-10-29T15:46:00Z" w:initials="A">
    <w:p w14:paraId="43ED0B67" w14:textId="7FB07642" w:rsidR="004325F2" w:rsidRDefault="004325F2">
      <w:pPr>
        <w:pStyle w:val="CommentText"/>
      </w:pPr>
      <w:r>
        <w:rPr>
          <w:rStyle w:val="CommentReference"/>
        </w:rPr>
        <w:annotationRef/>
      </w:r>
      <w:r>
        <w:t>Erik?</w:t>
      </w:r>
    </w:p>
  </w:comment>
  <w:comment w:id="1131" w:author="Erik Hedlin" w:date="2020-11-12T10:02:00Z" w:initials="EH">
    <w:p w14:paraId="4A0087E3" w14:textId="4EE54AF4" w:rsidR="00707919" w:rsidRDefault="00707919">
      <w:pPr>
        <w:pStyle w:val="CommentText"/>
      </w:pPr>
      <w:r>
        <w:rPr>
          <w:rStyle w:val="CommentReference"/>
        </w:rPr>
        <w:annotationRef/>
      </w:r>
      <w:r>
        <w:t>Updated.</w:t>
      </w:r>
    </w:p>
  </w:comment>
  <w:comment w:id="1136" w:author="AlastairF" w:date="2020-10-29T15:46:00Z" w:initials="A">
    <w:p w14:paraId="2FB5CA33" w14:textId="74A11940" w:rsidR="004325F2" w:rsidRDefault="004325F2">
      <w:pPr>
        <w:pStyle w:val="CommentText"/>
      </w:pPr>
      <w:r>
        <w:rPr>
          <w:rStyle w:val="CommentReference"/>
        </w:rPr>
        <w:annotationRef/>
      </w:r>
      <w:r>
        <w:t>EDI to update</w:t>
      </w:r>
    </w:p>
  </w:comment>
  <w:comment w:id="1196" w:author="AlastairF" w:date="2020-10-29T15:52:00Z" w:initials="A">
    <w:p w14:paraId="7C215FD0" w14:textId="16355A6A" w:rsidR="004325F2" w:rsidRDefault="004325F2">
      <w:pPr>
        <w:pStyle w:val="CommentText"/>
      </w:pPr>
      <w:r>
        <w:rPr>
          <w:rStyle w:val="CommentReference"/>
        </w:rPr>
        <w:annotationRef/>
      </w:r>
      <w:r>
        <w:t>EDI to update</w:t>
      </w:r>
    </w:p>
  </w:comment>
  <w:comment w:id="1208" w:author="AlastairF" w:date="2020-10-29T15:57:00Z" w:initials="A">
    <w:p w14:paraId="2BC49415" w14:textId="57D33176" w:rsidR="004325F2" w:rsidRDefault="004325F2">
      <w:pPr>
        <w:pStyle w:val="CommentText"/>
      </w:pPr>
      <w:r>
        <w:rPr>
          <w:rStyle w:val="CommentReference"/>
        </w:rPr>
        <w:annotationRef/>
      </w:r>
      <w:r>
        <w:t>EDI to update</w:t>
      </w:r>
    </w:p>
  </w:comment>
  <w:comment w:id="1265" w:author="AlastairF" w:date="2020-10-29T15:59:00Z" w:initials="A">
    <w:p w14:paraId="315A5506" w14:textId="3E8D4A4A" w:rsidR="004325F2" w:rsidRDefault="004325F2">
      <w:pPr>
        <w:pStyle w:val="CommentText"/>
      </w:pPr>
      <w:r>
        <w:rPr>
          <w:rStyle w:val="CommentReference"/>
        </w:rPr>
        <w:annotationRef/>
      </w:r>
      <w:r>
        <w:t>Al to revisit this</w:t>
      </w:r>
    </w:p>
  </w:comment>
  <w:comment w:id="1321" w:author="AlastairF" w:date="2020-10-29T16:02:00Z" w:initials="A">
    <w:p w14:paraId="1496800F" w14:textId="42165C92" w:rsidR="004325F2" w:rsidRDefault="004325F2">
      <w:pPr>
        <w:pStyle w:val="CommentText"/>
      </w:pPr>
      <w:r>
        <w:rPr>
          <w:rStyle w:val="CommentReference"/>
        </w:rPr>
        <w:annotationRef/>
      </w:r>
      <w:r>
        <w:t>EDI to update</w:t>
      </w:r>
    </w:p>
  </w:comment>
  <w:comment w:id="1335" w:author="AlastairF" w:date="2020-10-29T16:40:00Z" w:initials="A">
    <w:p w14:paraId="2AA106DB" w14:textId="174A0F5F" w:rsidR="004325F2" w:rsidRDefault="004325F2">
      <w:pPr>
        <w:pStyle w:val="CommentText"/>
      </w:pPr>
      <w:r>
        <w:rPr>
          <w:rStyle w:val="CommentReference"/>
        </w:rPr>
        <w:annotationRef/>
      </w:r>
      <w:r>
        <w:t>Erik?</w:t>
      </w:r>
    </w:p>
  </w:comment>
  <w:comment w:id="1336" w:author="Erik Hedlin" w:date="2020-11-12T10:03:00Z" w:initials="EH">
    <w:p w14:paraId="2F22B59F" w14:textId="0C08E88D" w:rsidR="00707919" w:rsidRDefault="00707919">
      <w:pPr>
        <w:pStyle w:val="CommentText"/>
      </w:pPr>
      <w:r>
        <w:rPr>
          <w:rStyle w:val="CommentReference"/>
        </w:rPr>
        <w:annotationRef/>
      </w:r>
      <w:r>
        <w:t>updated</w:t>
      </w:r>
    </w:p>
  </w:comment>
  <w:comment w:id="1344" w:author="AlastairF" w:date="2020-10-29T16:40:00Z" w:initials="A">
    <w:p w14:paraId="4B6378D4" w14:textId="504FC5CB" w:rsidR="004325F2" w:rsidRDefault="004325F2">
      <w:pPr>
        <w:pStyle w:val="CommentText"/>
      </w:pPr>
      <w:r>
        <w:rPr>
          <w:rStyle w:val="CommentReference"/>
        </w:rPr>
        <w:annotationRef/>
      </w:r>
      <w:r>
        <w:t>Erik?</w:t>
      </w:r>
    </w:p>
  </w:comment>
  <w:comment w:id="1345" w:author="Erik Hedlin" w:date="2020-11-12T10:03:00Z" w:initials="EH">
    <w:p w14:paraId="4CCE1295" w14:textId="6066142E" w:rsidR="00707919" w:rsidRDefault="00707919">
      <w:pPr>
        <w:pStyle w:val="CommentText"/>
      </w:pPr>
      <w:r>
        <w:rPr>
          <w:rStyle w:val="CommentReference"/>
        </w:rPr>
        <w:annotationRef/>
      </w:r>
      <w:r>
        <w:t>updated</w:t>
      </w:r>
      <w:bookmarkStart w:id="1350" w:name="_GoBack"/>
      <w:bookmarkEnd w:id="1350"/>
    </w:p>
  </w:comment>
  <w:comment w:id="1703" w:author="AlastairF" w:date="2020-11-03T16:24:00Z" w:initials="A">
    <w:p w14:paraId="4490A338" w14:textId="7433DC01" w:rsidR="004325F2" w:rsidRDefault="004325F2">
      <w:pPr>
        <w:pStyle w:val="CommentText"/>
      </w:pPr>
      <w:r>
        <w:rPr>
          <w:rStyle w:val="CommentReference"/>
        </w:rPr>
        <w:annotationRef/>
      </w:r>
      <w:r>
        <w:t>Not &gt; 2.0, and more parsimonious</w:t>
      </w:r>
    </w:p>
  </w:comment>
  <w:comment w:id="1704" w:author="Erik Hedlin" w:date="2020-11-12T09:17:00Z" w:initials="EH">
    <w:p w14:paraId="518C5520" w14:textId="7B6195BD" w:rsidR="00950D1E" w:rsidRDefault="00950D1E">
      <w:pPr>
        <w:pStyle w:val="CommentText"/>
      </w:pPr>
      <w:r>
        <w:rPr>
          <w:rStyle w:val="CommentReference"/>
        </w:rPr>
        <w:annotationRef/>
      </w:r>
      <w:r>
        <w:t>Not &gt;2, meaning that all covariates contained within those two models are similarly important, so we present information on all of them</w:t>
      </w:r>
    </w:p>
  </w:comment>
  <w:comment w:id="1711" w:author="AlastairF" w:date="2020-10-30T12:03:00Z" w:initials="A">
    <w:p w14:paraId="04B8EE3E" w14:textId="37ACE882" w:rsidR="004325F2" w:rsidRDefault="004325F2">
      <w:pPr>
        <w:pStyle w:val="CommentText"/>
      </w:pPr>
      <w:r>
        <w:rPr>
          <w:rStyle w:val="CommentReference"/>
        </w:rPr>
        <w:annotationRef/>
      </w:r>
      <w:r>
        <w:t>“n’ does not appear in the above table</w:t>
      </w:r>
    </w:p>
  </w:comment>
  <w:comment w:id="1783" w:author="AlastairF" w:date="2020-10-29T17:39:00Z" w:initials="A">
    <w:p w14:paraId="3ACD6E67" w14:textId="458E2951" w:rsidR="004325F2" w:rsidRDefault="004325F2">
      <w:pPr>
        <w:pStyle w:val="CommentText"/>
      </w:pPr>
      <w:r>
        <w:rPr>
          <w:rStyle w:val="CommentReference"/>
        </w:rPr>
        <w:annotationRef/>
      </w:r>
      <w:r>
        <w:t>Double check – likely less, 1440.</w:t>
      </w:r>
    </w:p>
  </w:comment>
  <w:comment w:id="1800" w:author="AlastairF" w:date="2020-10-29T17:43:00Z" w:initials="A">
    <w:p w14:paraId="422DC8A5" w14:textId="44012D92" w:rsidR="004325F2" w:rsidRDefault="004325F2">
      <w:pPr>
        <w:pStyle w:val="CommentText"/>
      </w:pPr>
      <w:r>
        <w:rPr>
          <w:rStyle w:val="CommentReference"/>
        </w:rPr>
        <w:annotationRef/>
      </w:r>
      <w:r>
        <w:t xml:space="preserve">How many misfires? </w:t>
      </w:r>
    </w:p>
  </w:comment>
  <w:comment w:id="1830" w:author="AlastairF" w:date="2020-10-30T09:08:00Z" w:initials="A">
    <w:p w14:paraId="7C2C853D" w14:textId="0A8B23CD" w:rsidR="004325F2" w:rsidRDefault="004325F2">
      <w:pPr>
        <w:pStyle w:val="CommentText"/>
      </w:pPr>
      <w:r>
        <w:rPr>
          <w:rStyle w:val="CommentReference"/>
        </w:rPr>
        <w:annotationRef/>
      </w:r>
      <w:r>
        <w:t>Kevin?</w:t>
      </w:r>
    </w:p>
  </w:comment>
  <w:comment w:id="1942" w:author="AlastairF" w:date="2020-10-30T09:15:00Z" w:initials="A">
    <w:p w14:paraId="66954DBE" w14:textId="3D84EBC5" w:rsidR="004325F2" w:rsidRDefault="004325F2">
      <w:pPr>
        <w:pStyle w:val="CommentText"/>
      </w:pPr>
      <w:r>
        <w:rPr>
          <w:rStyle w:val="CommentReference"/>
        </w:rPr>
        <w:annotationRef/>
      </w:r>
      <w:r>
        <w:t>Add RLHA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6201C6" w15:done="0"/>
  <w15:commentEx w15:paraId="7515851C" w15:done="0"/>
  <w15:commentEx w15:paraId="795B9640" w15:done="0"/>
  <w15:commentEx w15:paraId="269ED25E" w15:done="0"/>
  <w15:commentEx w15:paraId="2D47E249" w15:paraIdParent="269ED25E" w15:done="0"/>
  <w15:commentEx w15:paraId="37877199" w15:done="0"/>
  <w15:commentEx w15:paraId="49DFC946" w15:paraIdParent="37877199" w15:done="0"/>
  <w15:commentEx w15:paraId="7F0FDA91" w15:done="0"/>
  <w15:commentEx w15:paraId="7B9DDD9A" w15:paraIdParent="7F0FDA91" w15:done="0"/>
  <w15:commentEx w15:paraId="653BF82B" w15:done="0"/>
  <w15:commentEx w15:paraId="0B897B02" w15:done="0"/>
  <w15:commentEx w15:paraId="546E41EC" w15:done="0"/>
  <w15:commentEx w15:paraId="43ED0B67" w15:done="0"/>
  <w15:commentEx w15:paraId="4A0087E3" w15:done="0"/>
  <w15:commentEx w15:paraId="2FB5CA33" w15:done="0"/>
  <w15:commentEx w15:paraId="7C215FD0" w15:done="0"/>
  <w15:commentEx w15:paraId="2BC49415" w15:done="0"/>
  <w15:commentEx w15:paraId="315A5506" w15:done="0"/>
  <w15:commentEx w15:paraId="1496800F" w15:done="0"/>
  <w15:commentEx w15:paraId="2AA106DB" w15:done="0"/>
  <w15:commentEx w15:paraId="2F22B59F" w15:paraIdParent="2AA106DB" w15:done="0"/>
  <w15:commentEx w15:paraId="4B6378D4" w15:done="0"/>
  <w15:commentEx w15:paraId="4CCE1295" w15:paraIdParent="4B6378D4" w15:done="0"/>
  <w15:commentEx w15:paraId="4490A338" w15:done="0"/>
  <w15:commentEx w15:paraId="518C5520" w15:paraIdParent="4490A338" w15:done="0"/>
  <w15:commentEx w15:paraId="04B8EE3E" w15:done="0"/>
  <w15:commentEx w15:paraId="3ACD6E67" w15:done="0"/>
  <w15:commentEx w15:paraId="422DC8A5" w15:done="0"/>
  <w15:commentEx w15:paraId="7C2C853D" w15:done="0"/>
  <w15:commentEx w15:paraId="66954D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ACB7D" w16cex:dateUtc="2020-10-21T21:00:00Z"/>
  <w16cex:commentExtensible w16cex:durableId="233AD2A0" w16cex:dateUtc="2020-10-21T21:30:00Z"/>
  <w16cex:commentExtensible w16cex:durableId="234579C3" w16cex:dateUtc="2020-10-29T23:26:00Z"/>
  <w16cex:commentExtensible w16cex:durableId="233AD5C4" w16cex:dateUtc="2020-10-21T21:44:00Z"/>
  <w16cex:commentExtensible w16cex:durableId="2345107D" w16cex:dateUtc="2020-10-29T15:57:00Z"/>
  <w16cex:commentExtensible w16cex:durableId="23451457" w16cex:dateUtc="2020-10-29T16:13:00Z"/>
  <w16cex:commentExtensible w16cex:durableId="234E88EC" w16cex:dateUtc="2020-11-05T21:21:00Z"/>
  <w16cex:commentExtensible w16cex:durableId="23456232" w16cex:dateUtc="2020-10-29T21:45:00Z"/>
  <w16cex:commentExtensible w16cex:durableId="23456243" w16cex:dateUtc="2020-10-29T21:46:00Z"/>
  <w16cex:commentExtensible w16cex:durableId="2345624E" w16cex:dateUtc="2020-10-29T21:46:00Z"/>
  <w16cex:commentExtensible w16cex:durableId="234563C5" w16cex:dateUtc="2020-10-29T21:52:00Z"/>
  <w16cex:commentExtensible w16cex:durableId="234564D6" w16cex:dateUtc="2020-10-29T21:57:00Z"/>
  <w16cex:commentExtensible w16cex:durableId="23456565" w16cex:dateUtc="2020-10-29T21:59:00Z"/>
  <w16cex:commentExtensible w16cex:durableId="23456618" w16cex:dateUtc="2020-10-29T22:02:00Z"/>
  <w16cex:commentExtensible w16cex:durableId="234565FC" w16cex:dateUtc="2020-10-29T22:02:00Z"/>
  <w16cex:commentExtensible w16cex:durableId="23456607" w16cex:dateUtc="2020-10-29T22:02:00Z"/>
  <w16cex:commentExtensible w16cex:durableId="23456EE9" w16cex:dateUtc="2020-10-29T22:40:00Z"/>
  <w16cex:commentExtensible w16cex:durableId="23456F12" w16cex:dateUtc="2020-10-29T22:40:00Z"/>
  <w16cex:commentExtensible w16cex:durableId="234C02D9" w16cex:dateUtc="2020-11-03T23:24:00Z"/>
  <w16cex:commentExtensible w16cex:durableId="23467FA6" w16cex:dateUtc="2020-10-30T18:03:00Z"/>
  <w16cex:commentExtensible w16cex:durableId="23457CDB" w16cex:dateUtc="2020-10-29T23:39:00Z"/>
  <w16cex:commentExtensible w16cex:durableId="23457DBD" w16cex:dateUtc="2020-10-29T23:43:00Z"/>
  <w16cex:commentExtensible w16cex:durableId="2346569E" w16cex:dateUtc="2020-10-30T15:08:00Z"/>
  <w16cex:commentExtensible w16cex:durableId="23465831" w16cex:dateUtc="2020-10-30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6201C6" w16cid:durableId="233ACB7D"/>
  <w16cid:commentId w16cid:paraId="7515851C" w16cid:durableId="233AD2A0"/>
  <w16cid:commentId w16cid:paraId="795B9640" w16cid:durableId="234579C3"/>
  <w16cid:commentId w16cid:paraId="269ED25E" w16cid:durableId="233AD5C4"/>
  <w16cid:commentId w16cid:paraId="2D47E249" w16cid:durableId="23577851"/>
  <w16cid:commentId w16cid:paraId="37877199" w16cid:durableId="2345107D"/>
  <w16cid:commentId w16cid:paraId="49DFC946" w16cid:durableId="23577994"/>
  <w16cid:commentId w16cid:paraId="7F0FDA91" w16cid:durableId="23451457"/>
  <w16cid:commentId w16cid:paraId="7B9DDD9A" w16cid:durableId="23577A06"/>
  <w16cid:commentId w16cid:paraId="653BF82B" w16cid:durableId="234E88EC"/>
  <w16cid:commentId w16cid:paraId="0B897B02" w16cid:durableId="23456232"/>
  <w16cid:commentId w16cid:paraId="546E41EC" w16cid:durableId="235786B8"/>
  <w16cid:commentId w16cid:paraId="43ED0B67" w16cid:durableId="23456243"/>
  <w16cid:commentId w16cid:paraId="4A0087E3" w16cid:durableId="235786CB"/>
  <w16cid:commentId w16cid:paraId="2FB5CA33" w16cid:durableId="2345624E"/>
  <w16cid:commentId w16cid:paraId="7C215FD0" w16cid:durableId="234563C5"/>
  <w16cid:commentId w16cid:paraId="2BC49415" w16cid:durableId="234564D6"/>
  <w16cid:commentId w16cid:paraId="315A5506" w16cid:durableId="23456565"/>
  <w16cid:commentId w16cid:paraId="1496800F" w16cid:durableId="23456618"/>
  <w16cid:commentId w16cid:paraId="2AA106DB" w16cid:durableId="23456EE9"/>
  <w16cid:commentId w16cid:paraId="2F22B59F" w16cid:durableId="23578700"/>
  <w16cid:commentId w16cid:paraId="4B6378D4" w16cid:durableId="23456F12"/>
  <w16cid:commentId w16cid:paraId="4CCE1295" w16cid:durableId="23578705"/>
  <w16cid:commentId w16cid:paraId="4490A338" w16cid:durableId="234C02D9"/>
  <w16cid:commentId w16cid:paraId="518C5520" w16cid:durableId="23577C47"/>
  <w16cid:commentId w16cid:paraId="04B8EE3E" w16cid:durableId="23467FA6"/>
  <w16cid:commentId w16cid:paraId="3ACD6E67" w16cid:durableId="23457CDB"/>
  <w16cid:commentId w16cid:paraId="422DC8A5" w16cid:durableId="23457DBD"/>
  <w16cid:commentId w16cid:paraId="7C2C853D" w16cid:durableId="2346569E"/>
  <w16cid:commentId w16cid:paraId="66954DBE" w16cid:durableId="234658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F5D3E" w14:textId="77777777" w:rsidR="00AC6DD7" w:rsidRDefault="00AC6DD7">
      <w:pPr>
        <w:spacing w:after="0" w:line="240" w:lineRule="auto"/>
      </w:pPr>
      <w:r>
        <w:separator/>
      </w:r>
    </w:p>
  </w:endnote>
  <w:endnote w:type="continuationSeparator" w:id="0">
    <w:p w14:paraId="7923272F" w14:textId="77777777" w:rsidR="00AC6DD7" w:rsidRDefault="00AC6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3CCB0" w14:textId="77777777" w:rsidR="00AC6DD7" w:rsidRDefault="00AC6DD7">
      <w:pPr>
        <w:spacing w:after="0" w:line="240" w:lineRule="auto"/>
      </w:pPr>
      <w:r>
        <w:separator/>
      </w:r>
    </w:p>
  </w:footnote>
  <w:footnote w:type="continuationSeparator" w:id="0">
    <w:p w14:paraId="6DBD2FE6" w14:textId="77777777" w:rsidR="00AC6DD7" w:rsidRDefault="00AC6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4325F2"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6C9F1036" w14:textId="77777777" w:rsidR="004325F2" w:rsidRDefault="004325F2" w:rsidP="008A1C71">
              <w:pPr>
                <w:pStyle w:val="Header"/>
              </w:pPr>
              <w:r>
                <w:t xml:space="preserve">     </w:t>
              </w:r>
            </w:p>
          </w:tc>
        </w:sdtContent>
      </w:sdt>
      <w:tc>
        <w:tcPr>
          <w:tcW w:w="2070" w:type="dxa"/>
          <w:tcBorders>
            <w:bottom w:val="single" w:sz="4" w:space="0" w:color="006990"/>
          </w:tcBorders>
          <w:vAlign w:val="bottom"/>
        </w:tcPr>
        <w:p w14:paraId="2D3DE114" w14:textId="77777777" w:rsidR="004325F2" w:rsidRDefault="004325F2" w:rsidP="008A1C71">
          <w:pPr>
            <w:pStyle w:val="Header"/>
            <w:jc w:val="right"/>
          </w:pPr>
          <w:r w:rsidRPr="006C6788">
            <w:rPr>
              <w:noProof/>
              <w:lang w:eastAsia="en-CA"/>
            </w:rPr>
            <w:drawing>
              <wp:inline distT="0" distB="0" distL="0" distR="0" wp14:anchorId="772C4BEF" wp14:editId="796A11D2">
                <wp:extent cx="574040" cy="340360"/>
                <wp:effectExtent l="19050" t="0" r="0" b="0"/>
                <wp:docPr id="1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4325F2" w:rsidRPr="00433572" w:rsidRDefault="004325F2"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4325F2"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10359" w:type="dxa"/>
              <w:tcBorders>
                <w:bottom w:val="single" w:sz="4" w:space="0" w:color="006990"/>
              </w:tcBorders>
              <w:vAlign w:val="bottom"/>
            </w:tcPr>
            <w:p w14:paraId="3A24A823" w14:textId="77777777" w:rsidR="004325F2" w:rsidRDefault="004325F2" w:rsidP="008A1C71">
              <w:pPr>
                <w:pStyle w:val="Header"/>
              </w:pPr>
              <w:r>
                <w:t xml:space="preserve">     </w:t>
              </w:r>
            </w:p>
          </w:tc>
        </w:sdtContent>
      </w:sdt>
      <w:tc>
        <w:tcPr>
          <w:tcW w:w="2793" w:type="dxa"/>
          <w:tcBorders>
            <w:bottom w:val="single" w:sz="4" w:space="0" w:color="006990"/>
          </w:tcBorders>
          <w:vAlign w:val="bottom"/>
        </w:tcPr>
        <w:p w14:paraId="2B531C36" w14:textId="77777777" w:rsidR="004325F2" w:rsidRDefault="004325F2" w:rsidP="008A1C71">
          <w:pPr>
            <w:pStyle w:val="Header"/>
            <w:jc w:val="right"/>
          </w:pPr>
          <w:r w:rsidRPr="006C6788">
            <w:rPr>
              <w:noProof/>
              <w:lang w:eastAsia="en-CA"/>
            </w:rPr>
            <w:drawing>
              <wp:inline distT="0" distB="0" distL="0" distR="0" wp14:anchorId="753AAB2F" wp14:editId="66C61AB0">
                <wp:extent cx="574040" cy="340360"/>
                <wp:effectExtent l="19050" t="0" r="0" b="0"/>
                <wp:docPr id="2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4325F2" w:rsidRPr="00433572" w:rsidRDefault="004325F2"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4325F2"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199A393A" w14:textId="77777777" w:rsidR="004325F2" w:rsidRDefault="004325F2" w:rsidP="008A1C71">
              <w:pPr>
                <w:pStyle w:val="Header"/>
              </w:pPr>
              <w:r>
                <w:t xml:space="preserve">     </w:t>
              </w:r>
            </w:p>
          </w:tc>
        </w:sdtContent>
      </w:sdt>
      <w:tc>
        <w:tcPr>
          <w:tcW w:w="1440" w:type="dxa"/>
          <w:vAlign w:val="bottom"/>
        </w:tcPr>
        <w:p w14:paraId="4C9237E4" w14:textId="77777777" w:rsidR="004325F2" w:rsidRDefault="004325F2" w:rsidP="008A1C71">
          <w:pPr>
            <w:pStyle w:val="Header"/>
            <w:jc w:val="right"/>
          </w:pPr>
          <w:r>
            <w:rPr>
              <w:noProof/>
              <w:lang w:eastAsia="en-CA"/>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4325F2" w:rsidRDefault="004325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4325F2"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D7366F" w14:textId="77777777" w:rsidR="004325F2" w:rsidRDefault="004325F2" w:rsidP="008A1C71">
              <w:pPr>
                <w:pStyle w:val="Header"/>
              </w:pPr>
              <w:r>
                <w:t xml:space="preserve">     </w:t>
              </w:r>
            </w:p>
          </w:tc>
        </w:sdtContent>
      </w:sdt>
      <w:tc>
        <w:tcPr>
          <w:tcW w:w="2160" w:type="dxa"/>
          <w:tcBorders>
            <w:bottom w:val="single" w:sz="4" w:space="0" w:color="006990"/>
          </w:tcBorders>
          <w:vAlign w:val="bottom"/>
        </w:tcPr>
        <w:p w14:paraId="7E5044B8" w14:textId="77777777" w:rsidR="004325F2" w:rsidRDefault="004325F2" w:rsidP="008A1C71">
          <w:pPr>
            <w:pStyle w:val="Header"/>
            <w:jc w:val="right"/>
          </w:pPr>
          <w:r w:rsidRPr="006C6788">
            <w:rPr>
              <w:noProof/>
              <w:lang w:eastAsia="en-CA"/>
            </w:rPr>
            <w:drawing>
              <wp:inline distT="0" distB="0" distL="0" distR="0" wp14:anchorId="15DDC6B4" wp14:editId="781CB71C">
                <wp:extent cx="574040" cy="340360"/>
                <wp:effectExtent l="19050" t="0" r="0" b="0"/>
                <wp:docPr id="13" name="Picture 13"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4325F2" w:rsidRPr="00433572" w:rsidRDefault="004325F2"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4325F2"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6AF124AB" w14:textId="77777777" w:rsidR="004325F2" w:rsidRDefault="004325F2" w:rsidP="008A1C71">
              <w:pPr>
                <w:pStyle w:val="Header"/>
              </w:pPr>
              <w:r>
                <w:t xml:space="preserve">     </w:t>
              </w:r>
            </w:p>
          </w:tc>
        </w:sdtContent>
      </w:sdt>
      <w:tc>
        <w:tcPr>
          <w:tcW w:w="1440" w:type="dxa"/>
          <w:vAlign w:val="bottom"/>
        </w:tcPr>
        <w:p w14:paraId="4018A051" w14:textId="77777777" w:rsidR="004325F2" w:rsidRDefault="004325F2" w:rsidP="008A1C71">
          <w:pPr>
            <w:pStyle w:val="Header"/>
            <w:jc w:val="right"/>
          </w:pPr>
          <w:r>
            <w:rPr>
              <w:noProof/>
              <w:lang w:eastAsia="en-CA"/>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4325F2" w:rsidRDefault="004325F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4325F2"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BB57EC" w14:textId="77777777" w:rsidR="004325F2" w:rsidRPr="00DF37B5" w:rsidRDefault="004325F2" w:rsidP="00DF37B5">
              <w:r w:rsidRPr="00DF37B5">
                <w:t xml:space="preserve">     </w:t>
              </w:r>
            </w:p>
          </w:tc>
        </w:sdtContent>
      </w:sdt>
      <w:tc>
        <w:tcPr>
          <w:tcW w:w="2160" w:type="dxa"/>
          <w:tcBorders>
            <w:bottom w:val="single" w:sz="4" w:space="0" w:color="006990"/>
          </w:tcBorders>
          <w:vAlign w:val="bottom"/>
        </w:tcPr>
        <w:p w14:paraId="5128FCE8" w14:textId="77777777" w:rsidR="004325F2" w:rsidRPr="00DF37B5" w:rsidRDefault="004325F2" w:rsidP="00DF37B5">
          <w:r w:rsidRPr="00DF37B5">
            <w:rPr>
              <w:noProof/>
              <w:lang w:eastAsia="en-CA"/>
            </w:rPr>
            <w:drawing>
              <wp:inline distT="0" distB="0" distL="0" distR="0" wp14:anchorId="47B4C898" wp14:editId="7D804DED">
                <wp:extent cx="574040" cy="340360"/>
                <wp:effectExtent l="19050" t="0" r="0" b="0"/>
                <wp:docPr id="15"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4325F2" w:rsidRPr="00DF37B5" w:rsidRDefault="004325F2"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4325F2"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543CB131" w14:textId="77777777" w:rsidR="004325F2" w:rsidRPr="00DF37B5" w:rsidRDefault="004325F2" w:rsidP="00DF37B5">
              <w:r w:rsidRPr="00DF37B5">
                <w:t xml:space="preserve">     </w:t>
              </w:r>
            </w:p>
          </w:tc>
        </w:sdtContent>
      </w:sdt>
      <w:tc>
        <w:tcPr>
          <w:tcW w:w="1440" w:type="dxa"/>
          <w:vAlign w:val="bottom"/>
        </w:tcPr>
        <w:p w14:paraId="3766853C" w14:textId="77777777" w:rsidR="004325F2" w:rsidRPr="00DF37B5" w:rsidRDefault="004325F2" w:rsidP="00DF37B5">
          <w:r w:rsidRPr="00DF37B5">
            <w:rPr>
              <w:noProof/>
              <w:lang w:eastAsia="en-CA"/>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4325F2" w:rsidRPr="00DF37B5" w:rsidRDefault="004325F2"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B85A0CF8"/>
    <w:lvl w:ilvl="0" w:tplc="F2EE1EC4">
      <w:start w:val="1"/>
      <w:numFmt w:val="decimal"/>
      <w:pStyle w:val="TableCaption-EDI"/>
      <w:lvlText w:val="Table %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webHidden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8BD5D34"/>
    <w:multiLevelType w:val="hybridMultilevel"/>
    <w:tmpl w:val="9940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8C0E0B"/>
    <w:multiLevelType w:val="multilevel"/>
    <w:tmpl w:val="95AC8C14"/>
    <w:numStyleLink w:val="AppendixLabel"/>
  </w:abstractNum>
  <w:abstractNum w:abstractNumId="28"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0"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7"/>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1"/>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30"/>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2"/>
  </w:num>
  <w:num w:numId="42">
    <w:abstractNumId w:val="24"/>
  </w:num>
  <w:num w:numId="43">
    <w:abstractNumId w:val="26"/>
  </w:num>
  <w:num w:numId="4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05F51"/>
    <w:rsid w:val="00017183"/>
    <w:rsid w:val="00022B42"/>
    <w:rsid w:val="000244BC"/>
    <w:rsid w:val="0003356D"/>
    <w:rsid w:val="00081377"/>
    <w:rsid w:val="000C70AC"/>
    <w:rsid w:val="000D19DA"/>
    <w:rsid w:val="000E380C"/>
    <w:rsid w:val="001028F0"/>
    <w:rsid w:val="001123CB"/>
    <w:rsid w:val="00124992"/>
    <w:rsid w:val="0014645D"/>
    <w:rsid w:val="00146F3E"/>
    <w:rsid w:val="00160D39"/>
    <w:rsid w:val="00160F14"/>
    <w:rsid w:val="00161301"/>
    <w:rsid w:val="0016217E"/>
    <w:rsid w:val="00164F13"/>
    <w:rsid w:val="001966BF"/>
    <w:rsid w:val="001A135B"/>
    <w:rsid w:val="001A78B5"/>
    <w:rsid w:val="001C1627"/>
    <w:rsid w:val="002050E3"/>
    <w:rsid w:val="00234FBD"/>
    <w:rsid w:val="00237743"/>
    <w:rsid w:val="00240220"/>
    <w:rsid w:val="002574A6"/>
    <w:rsid w:val="002A167E"/>
    <w:rsid w:val="002B5EF6"/>
    <w:rsid w:val="002C1F2E"/>
    <w:rsid w:val="002C438E"/>
    <w:rsid w:val="002C6595"/>
    <w:rsid w:val="002E12F2"/>
    <w:rsid w:val="002E1EE5"/>
    <w:rsid w:val="003026BD"/>
    <w:rsid w:val="003163EA"/>
    <w:rsid w:val="003571B0"/>
    <w:rsid w:val="00365025"/>
    <w:rsid w:val="003650EE"/>
    <w:rsid w:val="003762D8"/>
    <w:rsid w:val="0039496D"/>
    <w:rsid w:val="003B5896"/>
    <w:rsid w:val="003C2B67"/>
    <w:rsid w:val="003F6AE7"/>
    <w:rsid w:val="00401496"/>
    <w:rsid w:val="00402224"/>
    <w:rsid w:val="00413534"/>
    <w:rsid w:val="00423F1A"/>
    <w:rsid w:val="00427253"/>
    <w:rsid w:val="004325F2"/>
    <w:rsid w:val="00472B07"/>
    <w:rsid w:val="004758E7"/>
    <w:rsid w:val="00480B31"/>
    <w:rsid w:val="004B4111"/>
    <w:rsid w:val="004D2A39"/>
    <w:rsid w:val="004F7EB4"/>
    <w:rsid w:val="00512733"/>
    <w:rsid w:val="00513B0A"/>
    <w:rsid w:val="005264E7"/>
    <w:rsid w:val="00527CE1"/>
    <w:rsid w:val="00551C5F"/>
    <w:rsid w:val="005618AC"/>
    <w:rsid w:val="0056228C"/>
    <w:rsid w:val="0056472D"/>
    <w:rsid w:val="00577BF5"/>
    <w:rsid w:val="00594958"/>
    <w:rsid w:val="005B06E0"/>
    <w:rsid w:val="005B4E6B"/>
    <w:rsid w:val="005D3C4E"/>
    <w:rsid w:val="005E5C9E"/>
    <w:rsid w:val="005E71CA"/>
    <w:rsid w:val="005F08D5"/>
    <w:rsid w:val="00604808"/>
    <w:rsid w:val="00613309"/>
    <w:rsid w:val="0061631A"/>
    <w:rsid w:val="00660882"/>
    <w:rsid w:val="0066540A"/>
    <w:rsid w:val="00677FA3"/>
    <w:rsid w:val="0068495C"/>
    <w:rsid w:val="006A621A"/>
    <w:rsid w:val="006A7656"/>
    <w:rsid w:val="006C2FA1"/>
    <w:rsid w:val="006E06AB"/>
    <w:rsid w:val="006F4118"/>
    <w:rsid w:val="006F42B9"/>
    <w:rsid w:val="006F75AB"/>
    <w:rsid w:val="007053DF"/>
    <w:rsid w:val="00706621"/>
    <w:rsid w:val="00707919"/>
    <w:rsid w:val="0071261E"/>
    <w:rsid w:val="00720970"/>
    <w:rsid w:val="00740A7A"/>
    <w:rsid w:val="00760217"/>
    <w:rsid w:val="00763629"/>
    <w:rsid w:val="007701C5"/>
    <w:rsid w:val="00785C82"/>
    <w:rsid w:val="007915B2"/>
    <w:rsid w:val="007B487C"/>
    <w:rsid w:val="00817AC3"/>
    <w:rsid w:val="00817AF6"/>
    <w:rsid w:val="00847855"/>
    <w:rsid w:val="008511AF"/>
    <w:rsid w:val="0088126C"/>
    <w:rsid w:val="008A1C71"/>
    <w:rsid w:val="008B2B16"/>
    <w:rsid w:val="008E7BA9"/>
    <w:rsid w:val="009450F3"/>
    <w:rsid w:val="00950D1E"/>
    <w:rsid w:val="00960C64"/>
    <w:rsid w:val="009711EF"/>
    <w:rsid w:val="009733F4"/>
    <w:rsid w:val="00975776"/>
    <w:rsid w:val="009B7613"/>
    <w:rsid w:val="009E6165"/>
    <w:rsid w:val="00A018D6"/>
    <w:rsid w:val="00A078C4"/>
    <w:rsid w:val="00A34DFA"/>
    <w:rsid w:val="00A629CD"/>
    <w:rsid w:val="00A9287C"/>
    <w:rsid w:val="00AB29DE"/>
    <w:rsid w:val="00AC00BF"/>
    <w:rsid w:val="00AC6DD7"/>
    <w:rsid w:val="00AD7B97"/>
    <w:rsid w:val="00AE584F"/>
    <w:rsid w:val="00AF0544"/>
    <w:rsid w:val="00AF289D"/>
    <w:rsid w:val="00AF2D30"/>
    <w:rsid w:val="00AF3605"/>
    <w:rsid w:val="00AF526E"/>
    <w:rsid w:val="00B100D1"/>
    <w:rsid w:val="00B30FF6"/>
    <w:rsid w:val="00B52964"/>
    <w:rsid w:val="00B53FF8"/>
    <w:rsid w:val="00B541E7"/>
    <w:rsid w:val="00B70BC2"/>
    <w:rsid w:val="00B7170F"/>
    <w:rsid w:val="00B95202"/>
    <w:rsid w:val="00B97C87"/>
    <w:rsid w:val="00BA57F1"/>
    <w:rsid w:val="00BB04EF"/>
    <w:rsid w:val="00BB4CA5"/>
    <w:rsid w:val="00BD399D"/>
    <w:rsid w:val="00BD75EA"/>
    <w:rsid w:val="00BE00E0"/>
    <w:rsid w:val="00BE3B1F"/>
    <w:rsid w:val="00BE6419"/>
    <w:rsid w:val="00C004F9"/>
    <w:rsid w:val="00C13BCD"/>
    <w:rsid w:val="00C33350"/>
    <w:rsid w:val="00C4635C"/>
    <w:rsid w:val="00C56B26"/>
    <w:rsid w:val="00C77237"/>
    <w:rsid w:val="00CD3527"/>
    <w:rsid w:val="00CE6853"/>
    <w:rsid w:val="00D05566"/>
    <w:rsid w:val="00D26B6F"/>
    <w:rsid w:val="00D36723"/>
    <w:rsid w:val="00D440B6"/>
    <w:rsid w:val="00D647AA"/>
    <w:rsid w:val="00D6606D"/>
    <w:rsid w:val="00D910B2"/>
    <w:rsid w:val="00DB1D94"/>
    <w:rsid w:val="00DB75D0"/>
    <w:rsid w:val="00DF37B5"/>
    <w:rsid w:val="00DF58BC"/>
    <w:rsid w:val="00DF59C4"/>
    <w:rsid w:val="00E10515"/>
    <w:rsid w:val="00E219D6"/>
    <w:rsid w:val="00E3035D"/>
    <w:rsid w:val="00E30748"/>
    <w:rsid w:val="00E35BDB"/>
    <w:rsid w:val="00E57BE2"/>
    <w:rsid w:val="00E75842"/>
    <w:rsid w:val="00E874BE"/>
    <w:rsid w:val="00ED43DC"/>
    <w:rsid w:val="00EF1D2F"/>
    <w:rsid w:val="00F03CC6"/>
    <w:rsid w:val="00F06BBB"/>
    <w:rsid w:val="00F14CBF"/>
    <w:rsid w:val="00F23FCA"/>
    <w:rsid w:val="00F24892"/>
    <w:rsid w:val="00F265F5"/>
    <w:rsid w:val="00F43FB0"/>
    <w:rsid w:val="00F83B05"/>
    <w:rsid w:val="00F929A8"/>
    <w:rsid w:val="00FA3736"/>
    <w:rsid w:val="00FA4371"/>
    <w:rsid w:val="00FA5306"/>
    <w:rsid w:val="00FA6360"/>
    <w:rsid w:val="00FB11ED"/>
    <w:rsid w:val="00FC662B"/>
    <w:rsid w:val="00FD7B04"/>
    <w:rsid w:val="00FE0C39"/>
    <w:rsid w:val="00FE3439"/>
    <w:rsid w:val="00FF4654"/>
    <w:rsid w:val="00FF6E0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docId w15:val="{E9A3CAFB-2F84-4C0F-9B9C-0731F39F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975776"/>
    <w:pPr>
      <w:keepNext/>
      <w:keepLines/>
      <w:spacing w:before="200" w:after="0"/>
      <w:ind w:left="1152" w:hanging="1152"/>
      <w:outlineLvl w:val="5"/>
    </w:pPr>
    <w:rPr>
      <w:rFonts w:ascii="Times New Roman" w:eastAsiaTheme="majorEastAsia" w:hAnsi="Times New Roman"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975776"/>
    <w:rPr>
      <w:rFonts w:ascii="Times New Roman" w:eastAsiaTheme="majorEastAsia" w:hAnsi="Times New Roman"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8B2B16"/>
    <w:pPr>
      <w:keepNext/>
      <w:numPr>
        <w:numId w:val="20"/>
      </w:numPr>
      <w:tabs>
        <w:tab w:val="clear" w:pos="1080"/>
      </w:tabs>
      <w:spacing w:before="60" w:beforeAutospacing="1" w:after="120" w:afterAutospacing="1"/>
      <w:ind w:left="345"/>
    </w:pPr>
    <w:rPr>
      <w:rFonts w:eastAsia="Times New Roman" w:cs="Times New Roman"/>
      <w:color w:val="1F497D"/>
      <w:sz w:val="22"/>
      <w:szCs w:val="20"/>
      <w:lang w:val="en-US" w:eastAsia="en-CA"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GridTable6Colorful1">
    <w:name w:val="Grid Table 6 Colorful1"/>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11">
    <w:name w:val="Grid Table 6 Colorful - Accent 1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customStyle="1" w:styleId="ListTable1Light1">
    <w:name w:val="List Table 1 Light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customStyle="1" w:styleId="PlainTable11">
    <w:name w:val="Plain Table 1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eader" Target="header2.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5.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4.xm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microsoft.com/office/2018/08/relationships/commentsExtensible" Target="commentsExtensible.xml"/><Relationship Id="rId10" Type="http://schemas.microsoft.com/office/2011/relationships/commentsExtended" Target="commentsExtended.xml"/><Relationship Id="rId19" Type="http://schemas.openxmlformats.org/officeDocument/2006/relationships/image" Target="media/image9.jp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emf"/></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header7.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AEAF5-1636-674A-B783-E0F845A30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19797</Words>
  <Characters>112844</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Graeme Pelchat</dc:creator>
  <cp:lastModifiedBy>Erik Hedlin</cp:lastModifiedBy>
  <cp:revision>2</cp:revision>
  <dcterms:created xsi:type="dcterms:W3CDTF">2020-11-12T15:04:00Z</dcterms:created>
  <dcterms:modified xsi:type="dcterms:W3CDTF">2020-11-12T15:04:00Z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Ecology</vt:lpwstr>
  </property>
</Properties>
</file>